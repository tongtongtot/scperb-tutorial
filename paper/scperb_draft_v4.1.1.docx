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0CCD1" w14:textId="4D33ED8D" w:rsidR="00920573" w:rsidRDefault="003730FC" w:rsidP="00AC6938">
      <w:pPr>
        <w:ind w:left="720" w:hanging="720"/>
        <w:rPr>
          <w:ins w:id="0" w:author="tang zijia" w:date="2023-08-19T23:19:00Z"/>
        </w:rPr>
      </w:pPr>
      <w:bookmarkStart w:id="1" w:name="scperb"/>
      <w:ins w:id="2" w:author="Qianqian Song" w:date="2023-08-18T12:29:00Z">
        <w:r>
          <w:t xml:space="preserve">Title: </w:t>
        </w:r>
        <w:r w:rsidR="002D2F07">
          <w:t>scP</w:t>
        </w:r>
      </w:ins>
      <w:ins w:id="3" w:author="Qianqian Song" w:date="2023-08-18T12:30:00Z">
        <w:r w:rsidR="002D2F07">
          <w:t xml:space="preserve">erb </w:t>
        </w:r>
        <w:r w:rsidR="00A55147">
          <w:t>XXX</w:t>
        </w:r>
      </w:ins>
    </w:p>
    <w:p w14:paraId="5C2D06B9" w14:textId="7C197F05" w:rsidR="007072E7" w:rsidRPr="007072E7" w:rsidRDefault="007072E7" w:rsidP="007072E7">
      <w:pPr>
        <w:pStyle w:val="a5"/>
        <w:rPr>
          <w:ins w:id="4" w:author="Qianqian Song" w:date="2023-08-18T12:29:00Z"/>
        </w:rPr>
        <w:pPrChange w:id="5" w:author="tang zijia" w:date="2023-08-19T23:21:00Z">
          <w:pPr>
            <w:ind w:left="720" w:hanging="720"/>
          </w:pPr>
        </w:pPrChange>
      </w:pPr>
      <w:ins w:id="6" w:author="tang zijia" w:date="2023-08-19T23:19:00Z">
        <w:r w:rsidRPr="007072E7">
          <w:rPr>
            <w:rFonts w:hint="eastAsia"/>
            <w:rPrChange w:id="7" w:author="tang zijia" w:date="2023-08-19T23:21:00Z">
              <w:rPr>
                <w:rFonts w:hint="eastAsia"/>
                <w:color w:val="000000" w:themeColor="text1"/>
              </w:rPr>
            </w:rPrChange>
          </w:rPr>
          <w:t>s</w:t>
        </w:r>
        <w:r w:rsidRPr="007072E7">
          <w:rPr>
            <w:rPrChange w:id="8" w:author="tang zijia" w:date="2023-08-19T23:21:00Z">
              <w:rPr>
                <w:color w:val="000000" w:themeColor="text1"/>
              </w:rPr>
            </w:rPrChange>
          </w:rPr>
          <w:t>cPerb:</w:t>
        </w:r>
      </w:ins>
      <w:ins w:id="9" w:author="tang zijia" w:date="2023-08-19T23:20:00Z">
        <w:r w:rsidRPr="007072E7">
          <w:rPr>
            <w:rPrChange w:id="10" w:author="tang zijia" w:date="2023-08-19T23:21:00Z">
              <w:rPr>
                <w:color w:val="000000" w:themeColor="text1"/>
              </w:rPr>
            </w:rPrChange>
          </w:rPr>
          <w:t xml:space="preserve"> single-cell perturbation using style</w:t>
        </w:r>
      </w:ins>
      <w:ins w:id="11" w:author="tang zijia" w:date="2023-08-19T23:21:00Z">
        <w:r>
          <w:t xml:space="preserve"> </w:t>
        </w:r>
      </w:ins>
      <w:ins w:id="12" w:author="tang zijia" w:date="2023-08-19T23:20:00Z">
        <w:r w:rsidRPr="007072E7">
          <w:rPr>
            <w:rPrChange w:id="13" w:author="tang zijia" w:date="2023-08-19T23:21:00Z">
              <w:rPr>
                <w:color w:val="000000" w:themeColor="text1"/>
              </w:rPr>
            </w:rPrChange>
          </w:rPr>
          <w:t>transfer based variational auto encoder</w:t>
        </w:r>
      </w:ins>
    </w:p>
    <w:p w14:paraId="3AB4E7A9" w14:textId="7E009AC5" w:rsidR="00E20A52" w:rsidRDefault="006B3046" w:rsidP="00E20A52">
      <w:pPr>
        <w:ind w:left="720" w:hanging="720"/>
        <w:rPr>
          <w:ins w:id="14" w:author="Qianqian Song" w:date="2023-08-18T12:29:00Z"/>
        </w:rPr>
      </w:pPr>
      <w:ins w:id="15" w:author="Qianqian Song" w:date="2023-08-18T12:29:00Z">
        <w:r>
          <w:t>Authors &amp; affiliation:</w:t>
        </w:r>
      </w:ins>
    </w:p>
    <w:p w14:paraId="0BFDB59D" w14:textId="77777777" w:rsidR="00E20A52" w:rsidRDefault="00E20A52" w:rsidP="00E20A52">
      <w:pPr>
        <w:rPr>
          <w:ins w:id="16" w:author="tang zijia" w:date="2023-08-19T23:25:00Z"/>
          <w:rFonts w:ascii="Linux Libertine" w:eastAsia="Calibri" w:hAnsi="Linux Libertine" w:cs="Times New Roman"/>
          <w:sz w:val="18"/>
          <w:szCs w:val="22"/>
        </w:rPr>
        <w:sectPr w:rsidR="00E20A52">
          <w:pgSz w:w="12240" w:h="15840"/>
          <w:pgMar w:top="1440" w:right="1800" w:bottom="1440" w:left="1800" w:header="720" w:footer="720" w:gutter="0"/>
          <w:cols w:space="720"/>
        </w:sectPr>
      </w:pPr>
    </w:p>
    <w:p w14:paraId="694B14EF" w14:textId="70AC80AC" w:rsidR="00764DD9" w:rsidRPr="00E20A52" w:rsidRDefault="00E20A52" w:rsidP="00E20A52">
      <w:pPr>
        <w:jc w:val="center"/>
        <w:rPr>
          <w:ins w:id="17" w:author="tang zijia" w:date="2023-08-19T23:25:00Z"/>
          <w:rFonts w:ascii="Linux Libertine" w:eastAsia="Calibri" w:hAnsi="Linux Libertine" w:cs="Times New Roman"/>
          <w:rPrChange w:id="18" w:author="tang zijia" w:date="2023-08-19T23:25:00Z">
            <w:rPr>
              <w:ins w:id="19" w:author="tang zijia" w:date="2023-08-19T23:25:00Z"/>
              <w:rFonts w:ascii="Linux Libertine" w:eastAsia="Calibri" w:hAnsi="Linux Libertine" w:cs="Times New Roman"/>
              <w:sz w:val="20"/>
              <w:szCs w:val="22"/>
            </w:rPr>
          </w:rPrChange>
        </w:rPr>
        <w:pPrChange w:id="20" w:author="tang zijia" w:date="2023-08-19T23:25:00Z">
          <w:pPr/>
        </w:pPrChange>
      </w:pPr>
      <w:ins w:id="21" w:author="tang zijia" w:date="2023-08-19T23:24:00Z">
        <w:r w:rsidRPr="00E20A52">
          <w:rPr>
            <w:rFonts w:ascii="Linux Libertine" w:eastAsia="Calibri" w:hAnsi="Linux Libertine" w:cs="Times New Roman"/>
            <w:rPrChange w:id="22" w:author="tang zijia" w:date="2023-08-19T23:25:00Z">
              <w:rPr>
                <w:rFonts w:ascii="Linux Libertine" w:eastAsia="Calibri" w:hAnsi="Linux Libertine" w:cs="Times New Roman"/>
                <w:sz w:val="18"/>
                <w:szCs w:val="22"/>
              </w:rPr>
            </w:rPrChange>
          </w:rPr>
          <w:t>Zijia Tang</w:t>
        </w:r>
        <w:r w:rsidRPr="00E20A52">
          <w:rPr>
            <w:rFonts w:ascii="Linux Libertine" w:eastAsia="Calibri" w:hAnsi="Linux Libertine" w:cs="Times New Roman"/>
            <w:rPrChange w:id="23" w:author="tang zijia" w:date="2023-08-19T23:25:00Z">
              <w:rPr>
                <w:rFonts w:ascii="Linux Libertine" w:eastAsia="Calibri" w:hAnsi="Linux Libertine" w:cs="Times New Roman"/>
                <w:sz w:val="18"/>
                <w:szCs w:val="22"/>
              </w:rPr>
            </w:rPrChange>
          </w:rPr>
          <w:br/>
        </w:r>
        <w:r w:rsidRPr="00E20A52">
          <w:rPr>
            <w:rFonts w:ascii="Linux Libertine" w:eastAsia="Calibri" w:hAnsi="Linux Libertine" w:cs="Times New Roman"/>
            <w:rPrChange w:id="24" w:author="tang zijia" w:date="2023-08-19T23:25:00Z">
              <w:rPr>
                <w:rFonts w:ascii="Linux Libertine" w:eastAsia="Calibri" w:hAnsi="Linux Libertine" w:cs="Times New Roman"/>
                <w:sz w:val="20"/>
                <w:szCs w:val="22"/>
              </w:rPr>
            </w:rPrChange>
          </w:rPr>
          <w:t xml:space="preserve"> Guangdong Experimental High School</w:t>
        </w:r>
        <w:r w:rsidRPr="00E20A52">
          <w:rPr>
            <w:rFonts w:ascii="Linux Libertine" w:eastAsia="Calibri" w:hAnsi="Linux Libertine" w:cs="Times New Roman"/>
            <w:rPrChange w:id="25" w:author="tang zijia" w:date="2023-08-19T23:25:00Z">
              <w:rPr>
                <w:rFonts w:ascii="Linux Libertine" w:eastAsia="Calibri" w:hAnsi="Linux Libertine" w:cs="Times New Roman"/>
                <w:sz w:val="20"/>
                <w:szCs w:val="22"/>
              </w:rPr>
            </w:rPrChange>
          </w:rPr>
          <w:br/>
          <w:t xml:space="preserve"> Guangzhou Guangdong China</w:t>
        </w:r>
        <w:r w:rsidRPr="00E20A52">
          <w:rPr>
            <w:rFonts w:ascii="Linux Libertine" w:eastAsia="Calibri" w:hAnsi="Linux Libertine" w:cs="Times New Roman"/>
            <w:rPrChange w:id="26" w:author="tang zijia" w:date="2023-08-19T23:25:00Z">
              <w:rPr>
                <w:rFonts w:ascii="Linux Libertine" w:eastAsia="Calibri" w:hAnsi="Linux Libertine" w:cs="Times New Roman"/>
                <w:sz w:val="18"/>
                <w:szCs w:val="22"/>
              </w:rPr>
            </w:rPrChange>
          </w:rPr>
          <w:br/>
          <w:t xml:space="preserve"> </w:t>
        </w:r>
      </w:ins>
      <w:ins w:id="27" w:author="tang zijia" w:date="2023-08-19T23:25:00Z">
        <w:r w:rsidRPr="00E20A52">
          <w:rPr>
            <w:rFonts w:ascii="Linux Libertine" w:eastAsia="Calibri" w:hAnsi="Linux Libertine" w:cs="Times New Roman"/>
            <w:rPrChange w:id="28" w:author="tang zijia" w:date="2023-08-19T23:25:00Z">
              <w:rPr>
                <w:rFonts w:ascii="Linux Libertine" w:eastAsia="Calibri" w:hAnsi="Linux Libertine" w:cs="Times New Roman"/>
                <w:sz w:val="20"/>
                <w:szCs w:val="22"/>
              </w:rPr>
            </w:rPrChange>
          </w:rPr>
          <w:fldChar w:fldCharType="begin"/>
        </w:r>
        <w:r w:rsidRPr="00E20A52">
          <w:rPr>
            <w:rFonts w:ascii="Linux Libertine" w:eastAsia="Calibri" w:hAnsi="Linux Libertine" w:cs="Times New Roman"/>
            <w:rPrChange w:id="29" w:author="tang zijia" w:date="2023-08-19T23:25:00Z">
              <w:rPr>
                <w:rFonts w:ascii="Linux Libertine" w:eastAsia="Calibri" w:hAnsi="Linux Libertine" w:cs="Times New Roman"/>
                <w:sz w:val="20"/>
                <w:szCs w:val="22"/>
              </w:rPr>
            </w:rPrChange>
          </w:rPr>
          <w:instrText xml:space="preserve"> HYPERLINK "mailto:</w:instrText>
        </w:r>
      </w:ins>
      <w:ins w:id="30" w:author="tang zijia" w:date="2023-08-19T23:24:00Z">
        <w:r w:rsidRPr="00E20A52">
          <w:rPr>
            <w:rFonts w:ascii="Linux Libertine" w:eastAsia="Calibri" w:hAnsi="Linux Libertine" w:cs="Times New Roman"/>
            <w:rPrChange w:id="31" w:author="tang zijia" w:date="2023-08-19T23:25:00Z">
              <w:rPr>
                <w:rFonts w:ascii="Linux Libertine" w:eastAsia="Calibri" w:hAnsi="Linux Libertine" w:cs="Times New Roman"/>
                <w:sz w:val="20"/>
                <w:szCs w:val="22"/>
              </w:rPr>
            </w:rPrChange>
          </w:rPr>
          <w:instrText>zijiatang2006@gmail.com</w:instrText>
        </w:r>
      </w:ins>
      <w:ins w:id="32" w:author="tang zijia" w:date="2023-08-19T23:25:00Z">
        <w:r w:rsidRPr="00E20A52">
          <w:rPr>
            <w:rFonts w:ascii="Linux Libertine" w:eastAsia="Calibri" w:hAnsi="Linux Libertine" w:cs="Times New Roman"/>
            <w:rPrChange w:id="33" w:author="tang zijia" w:date="2023-08-19T23:25:00Z">
              <w:rPr>
                <w:rFonts w:ascii="Linux Libertine" w:eastAsia="Calibri" w:hAnsi="Linux Libertine" w:cs="Times New Roman"/>
                <w:sz w:val="20"/>
                <w:szCs w:val="22"/>
              </w:rPr>
            </w:rPrChange>
          </w:rPr>
          <w:instrText xml:space="preserve">" </w:instrText>
        </w:r>
        <w:r w:rsidRPr="00E20A52">
          <w:rPr>
            <w:rFonts w:ascii="Linux Libertine" w:eastAsia="Calibri" w:hAnsi="Linux Libertine" w:cs="Times New Roman"/>
            <w:rPrChange w:id="34" w:author="tang zijia" w:date="2023-08-19T23:25:00Z">
              <w:rPr>
                <w:rFonts w:ascii="Linux Libertine" w:eastAsia="Calibri" w:hAnsi="Linux Libertine" w:cs="Times New Roman"/>
                <w:sz w:val="20"/>
                <w:szCs w:val="22"/>
              </w:rPr>
            </w:rPrChange>
          </w:rPr>
          <w:fldChar w:fldCharType="separate"/>
        </w:r>
      </w:ins>
      <w:ins w:id="35" w:author="tang zijia" w:date="2023-08-19T23:24:00Z">
        <w:r w:rsidRPr="00E20A52">
          <w:rPr>
            <w:rStyle w:val="ae"/>
            <w:rFonts w:ascii="Linux Libertine" w:eastAsia="Calibri" w:hAnsi="Linux Libertine" w:cs="Times New Roman"/>
            <w:rPrChange w:id="36" w:author="tang zijia" w:date="2023-08-19T23:25:00Z">
              <w:rPr>
                <w:rStyle w:val="ae"/>
                <w:rFonts w:ascii="Linux Libertine" w:eastAsia="Calibri" w:hAnsi="Linux Libertine" w:cs="Times New Roman"/>
                <w:sz w:val="20"/>
                <w:szCs w:val="22"/>
              </w:rPr>
            </w:rPrChange>
          </w:rPr>
          <w:t>zijiatang2006@gmail.com</w:t>
        </w:r>
      </w:ins>
      <w:ins w:id="37" w:author="tang zijia" w:date="2023-08-19T23:25:00Z">
        <w:r w:rsidRPr="00E20A52">
          <w:rPr>
            <w:rFonts w:ascii="Linux Libertine" w:eastAsia="Calibri" w:hAnsi="Linux Libertine" w:cs="Times New Roman"/>
            <w:rPrChange w:id="38" w:author="tang zijia" w:date="2023-08-19T23:25:00Z">
              <w:rPr>
                <w:rFonts w:ascii="Linux Libertine" w:eastAsia="Calibri" w:hAnsi="Linux Libertine" w:cs="Times New Roman"/>
                <w:sz w:val="20"/>
                <w:szCs w:val="22"/>
              </w:rPr>
            </w:rPrChange>
          </w:rPr>
          <w:fldChar w:fldCharType="end"/>
        </w:r>
      </w:ins>
    </w:p>
    <w:p w14:paraId="2142D1F7" w14:textId="77777777" w:rsidR="00E20A52" w:rsidRPr="00E20A52" w:rsidRDefault="00E20A52" w:rsidP="00E20A52">
      <w:pPr>
        <w:spacing w:before="280" w:after="160"/>
        <w:jc w:val="center"/>
        <w:rPr>
          <w:ins w:id="39" w:author="tang zijia" w:date="2023-08-19T23:25:00Z"/>
          <w:rFonts w:ascii="Linux Libertine" w:eastAsia="Calibri" w:hAnsi="Linux Libertine" w:cs="Linux Libertine"/>
        </w:rPr>
      </w:pPr>
      <w:ins w:id="40" w:author="tang zijia" w:date="2023-08-19T23:25:00Z">
        <w:r w:rsidRPr="00E20A52">
          <w:rPr>
            <w:rFonts w:ascii="Linux Libertine" w:eastAsia="Calibri" w:hAnsi="Linux Libertine" w:cs="Linux Libertine"/>
          </w:rPr>
          <w:t>Qianqian Song</w:t>
        </w:r>
        <w:r w:rsidRPr="00E20A52">
          <w:rPr>
            <w:rFonts w:ascii="Linux Libertine" w:eastAsia="Calibri" w:hAnsi="Linux Libertine" w:cs="Linux Libertine"/>
            <w:lang w:eastAsia="zh-CN"/>
          </w:rPr>
          <w:t>*</w:t>
        </w:r>
        <w:r w:rsidRPr="00E20A52">
          <w:rPr>
            <w:rFonts w:ascii="Linux Libertine" w:eastAsia="Calibri" w:hAnsi="Linux Libertine" w:cs="Linux Libertine"/>
          </w:rPr>
          <w:br/>
        </w:r>
        <w:r w:rsidRPr="00E20A52">
          <w:rPr>
            <w:rFonts w:ascii="Linux Libertine" w:eastAsia="Calibri" w:hAnsi="Linux Libertine" w:cs="Linux Libertine"/>
            <w:rPrChange w:id="41" w:author="tang zijia" w:date="2023-08-19T23:25:00Z">
              <w:rPr>
                <w:rFonts w:ascii="Linux Libertine" w:eastAsia="Calibri" w:hAnsi="Linux Libertine" w:cs="Linux Libertine"/>
                <w:sz w:val="20"/>
                <w:szCs w:val="22"/>
              </w:rPr>
            </w:rPrChange>
          </w:rPr>
          <w:t xml:space="preserve"> Department of Cancer Biology Wake Forest University School of Medicine</w:t>
        </w:r>
        <w:r w:rsidRPr="00E20A52">
          <w:rPr>
            <w:rFonts w:ascii="Linux Libertine" w:eastAsia="Calibri" w:hAnsi="Linux Libertine" w:cs="Linux Libertine"/>
            <w:rPrChange w:id="42" w:author="tang zijia" w:date="2023-08-19T23:25:00Z">
              <w:rPr>
                <w:rFonts w:ascii="Linux Libertine" w:eastAsia="Calibri" w:hAnsi="Linux Libertine" w:cs="Linux Libertine"/>
                <w:sz w:val="20"/>
                <w:szCs w:val="22"/>
              </w:rPr>
            </w:rPrChange>
          </w:rPr>
          <w:br/>
          <w:t xml:space="preserve"> Winston-Salem, NC, USA</w:t>
        </w:r>
        <w:r w:rsidRPr="00E20A52">
          <w:rPr>
            <w:rFonts w:ascii="Linux Libertine" w:eastAsia="Calibri" w:hAnsi="Linux Libertine" w:cs="Linux Libertine"/>
          </w:rPr>
          <w:br/>
          <w:t xml:space="preserve"> qsong</w:t>
        </w:r>
        <w:r w:rsidRPr="00E20A52">
          <w:rPr>
            <w:rFonts w:ascii="Linux Libertine" w:eastAsia="Calibri" w:hAnsi="Linux Libertine" w:cs="Linux Libertine"/>
            <w:rPrChange w:id="43" w:author="tang zijia" w:date="2023-08-19T23:25:00Z">
              <w:rPr>
                <w:rFonts w:ascii="Linux Libertine" w:eastAsia="Calibri" w:hAnsi="Linux Libertine" w:cs="Linux Libertine"/>
                <w:sz w:val="20"/>
                <w:szCs w:val="22"/>
              </w:rPr>
            </w:rPrChange>
          </w:rPr>
          <w:t>@wakehealth.edu</w:t>
        </w:r>
      </w:ins>
    </w:p>
    <w:p w14:paraId="1F2CF239" w14:textId="77777777" w:rsidR="00E20A52" w:rsidRDefault="00E20A52" w:rsidP="00E20A52">
      <w:pPr>
        <w:rPr>
          <w:ins w:id="44" w:author="tang zijia" w:date="2023-08-19T23:25:00Z"/>
          <w:b/>
          <w:bCs/>
          <w:sz w:val="44"/>
          <w:szCs w:val="44"/>
        </w:rPr>
        <w:sectPr w:rsidR="00E20A52" w:rsidSect="00E20A52">
          <w:type w:val="continuous"/>
          <w:pgSz w:w="12240" w:h="15840"/>
          <w:pgMar w:top="1440" w:right="1800" w:bottom="1440" w:left="1800" w:header="720" w:footer="720" w:gutter="0"/>
          <w:cols w:num="2" w:space="720"/>
          <w:sectPrChange w:id="45" w:author="tang zijia" w:date="2023-08-19T23:25:00Z">
            <w:sectPr w:rsidR="00E20A52" w:rsidSect="00E20A52">
              <w:pgMar w:top="1440" w:right="1800" w:bottom="1440" w:left="1800" w:header="720" w:footer="720" w:gutter="0"/>
              <w:cols w:num="1"/>
            </w:sectPr>
          </w:sectPrChange>
        </w:sectPr>
      </w:pPr>
    </w:p>
    <w:p w14:paraId="4F3D2538" w14:textId="77777777" w:rsidR="00E20A52" w:rsidRPr="00E20A52" w:rsidRDefault="00E20A52" w:rsidP="00E20A52">
      <w:pPr>
        <w:rPr>
          <w:ins w:id="46" w:author="Qianqian Song" w:date="2023-08-18T12:32:00Z"/>
          <w:b/>
          <w:bCs/>
          <w:sz w:val="44"/>
          <w:szCs w:val="44"/>
          <w:rPrChange w:id="47" w:author="tang zijia" w:date="2023-08-19T23:24:00Z">
            <w:rPr>
              <w:ins w:id="48" w:author="Qianqian Song" w:date="2023-08-18T12:32:00Z"/>
            </w:rPr>
          </w:rPrChange>
        </w:rPr>
        <w:pPrChange w:id="49" w:author="tang zijia" w:date="2023-08-19T23:24:00Z">
          <w:pPr>
            <w:pStyle w:val="af"/>
            <w:ind w:left="720" w:firstLineChars="0" w:firstLine="0"/>
          </w:pPr>
        </w:pPrChange>
      </w:pPr>
    </w:p>
    <w:p w14:paraId="019DD8B5" w14:textId="4571485E" w:rsidR="00764DD9" w:rsidRDefault="00764DD9">
      <w:pPr>
        <w:pStyle w:val="af"/>
        <w:ind w:firstLineChars="0" w:firstLine="0"/>
        <w:rPr>
          <w:ins w:id="50" w:author="Qianqian Song" w:date="2023-08-18T12:32:00Z"/>
          <w:b/>
          <w:bCs/>
          <w:sz w:val="44"/>
          <w:szCs w:val="44"/>
        </w:rPr>
        <w:pPrChange w:id="51" w:author="Qianqian Song" w:date="2023-08-18T12:32:00Z">
          <w:pPr>
            <w:pStyle w:val="af"/>
            <w:ind w:left="720" w:firstLineChars="0" w:firstLine="0"/>
          </w:pPr>
        </w:pPrChange>
      </w:pPr>
      <w:ins w:id="52" w:author="Qianqian Song" w:date="2023-08-18T12:32:00Z">
        <w:r>
          <w:rPr>
            <w:b/>
            <w:bCs/>
            <w:sz w:val="44"/>
            <w:szCs w:val="44"/>
          </w:rPr>
          <w:t>Abstract</w:t>
        </w:r>
      </w:ins>
    </w:p>
    <w:p w14:paraId="5F1A5250" w14:textId="5083C413" w:rsidR="00764DD9" w:rsidRDefault="00DE6930">
      <w:pPr>
        <w:rPr>
          <w:ins w:id="53" w:author="tang zijia" w:date="2023-08-19T16:19:00Z"/>
          <w:sz w:val="22"/>
          <w:szCs w:val="22"/>
        </w:rPr>
      </w:pPr>
      <w:ins w:id="54" w:author="Qianqian Song" w:date="2023-08-18T12:32:00Z">
        <w:r>
          <w:rPr>
            <w:sz w:val="22"/>
            <w:szCs w:val="22"/>
          </w:rPr>
          <w:t>Backg</w:t>
        </w:r>
      </w:ins>
      <w:ins w:id="55" w:author="Qianqian Song" w:date="2023-08-18T12:33:00Z">
        <w:r>
          <w:rPr>
            <w:sz w:val="22"/>
            <w:szCs w:val="22"/>
          </w:rPr>
          <w:t xml:space="preserve">round </w:t>
        </w:r>
      </w:ins>
      <w:ins w:id="56" w:author="Qianqian Song" w:date="2023-08-18T12:32:00Z">
        <w:r>
          <w:rPr>
            <w:sz w:val="22"/>
            <w:szCs w:val="22"/>
          </w:rPr>
          <w:t>introduct</w:t>
        </w:r>
      </w:ins>
      <w:ins w:id="57" w:author="Qianqian Song" w:date="2023-08-18T12:33:00Z">
        <w:r>
          <w:rPr>
            <w:sz w:val="22"/>
            <w:szCs w:val="22"/>
          </w:rPr>
          <w:t xml:space="preserve">ion (2 </w:t>
        </w:r>
        <w:r w:rsidR="00E975C4">
          <w:rPr>
            <w:sz w:val="22"/>
            <w:szCs w:val="22"/>
          </w:rPr>
          <w:t>sentence</w:t>
        </w:r>
        <w:r>
          <w:rPr>
            <w:sz w:val="22"/>
            <w:szCs w:val="22"/>
          </w:rPr>
          <w:t>); scperb (</w:t>
        </w:r>
        <w:r w:rsidR="006A2EF8">
          <w:rPr>
            <w:sz w:val="22"/>
            <w:szCs w:val="22"/>
          </w:rPr>
          <w:t>2</w:t>
        </w:r>
        <w:r>
          <w:rPr>
            <w:sz w:val="22"/>
            <w:szCs w:val="22"/>
          </w:rPr>
          <w:t>-</w:t>
        </w:r>
        <w:r w:rsidR="006A2EF8">
          <w:rPr>
            <w:sz w:val="22"/>
            <w:szCs w:val="22"/>
          </w:rPr>
          <w:t>3</w:t>
        </w:r>
        <w:r>
          <w:rPr>
            <w:sz w:val="22"/>
            <w:szCs w:val="22"/>
          </w:rPr>
          <w:t xml:space="preserve"> sentence); </w:t>
        </w:r>
        <w:r w:rsidR="006A2EF8">
          <w:rPr>
            <w:sz w:val="22"/>
            <w:szCs w:val="22"/>
          </w:rPr>
          <w:t>results (</w:t>
        </w:r>
        <w:r w:rsidR="001F2E2C">
          <w:rPr>
            <w:sz w:val="22"/>
            <w:szCs w:val="22"/>
          </w:rPr>
          <w:t>the left)</w:t>
        </w:r>
      </w:ins>
    </w:p>
    <w:p w14:paraId="6A05F294" w14:textId="72E91D2F" w:rsidR="00C27B73" w:rsidRPr="009A5459" w:rsidDel="00D56DFA" w:rsidRDefault="00141A98">
      <w:pPr>
        <w:rPr>
          <w:ins w:id="58" w:author="Qianqian Song" w:date="2023-08-18T12:29:00Z"/>
          <w:del w:id="59" w:author="tang zijia" w:date="2023-08-19T16:32:00Z"/>
          <w:sz w:val="22"/>
          <w:szCs w:val="22"/>
          <w:rPrChange w:id="60" w:author="tang zijia" w:date="2023-08-19T17:07:00Z">
            <w:rPr>
              <w:ins w:id="61" w:author="Qianqian Song" w:date="2023-08-18T12:29:00Z"/>
              <w:del w:id="62" w:author="tang zijia" w:date="2023-08-19T16:32:00Z"/>
            </w:rPr>
          </w:rPrChange>
        </w:rPr>
        <w:pPrChange w:id="63" w:author="Qianqian Song" w:date="2023-08-18T12:32:00Z">
          <w:pPr>
            <w:pStyle w:val="af"/>
            <w:numPr>
              <w:numId w:val="9"/>
            </w:numPr>
            <w:ind w:left="720" w:firstLineChars="0" w:hanging="720"/>
          </w:pPr>
        </w:pPrChange>
      </w:pPr>
      <w:ins w:id="64" w:author="tang zijia" w:date="2023-08-19T16:44:00Z">
        <w:r w:rsidRPr="00141A98">
          <w:rPr>
            <w:sz w:val="22"/>
            <w:szCs w:val="22"/>
          </w:rPr>
          <w:t xml:space="preserve">The accurate prediction of cellular responses to perturbations is a fundamental challenge in computational biology. Numerous methodologies have been previously employed to address this issue, including graph-based approaches, vector arithmetics, and neural networks. However, </w:t>
        </w:r>
      </w:ins>
      <w:ins w:id="65" w:author="tang zijia" w:date="2023-08-19T17:00:00Z">
        <w:r w:rsidR="007A7EAA">
          <w:rPr>
            <w:sz w:val="22"/>
            <w:szCs w:val="22"/>
          </w:rPr>
          <w:t>all</w:t>
        </w:r>
      </w:ins>
      <w:ins w:id="66" w:author="tang zijia" w:date="2023-08-19T16:44:00Z">
        <w:r w:rsidRPr="00141A98">
          <w:rPr>
            <w:sz w:val="22"/>
            <w:szCs w:val="22"/>
          </w:rPr>
          <w:t xml:space="preserve"> these methods</w:t>
        </w:r>
      </w:ins>
      <w:ins w:id="67" w:author="tang zijia" w:date="2023-08-19T17:01:00Z">
        <w:r w:rsidR="007A7EAA">
          <w:rPr>
            <w:sz w:val="22"/>
            <w:szCs w:val="22"/>
          </w:rPr>
          <w:t xml:space="preserve"> are either mixing the dataset-related features with the cell-type content features or implicitly </w:t>
        </w:r>
      </w:ins>
      <w:ins w:id="68" w:author="tang zijia" w:date="2023-08-19T17:02:00Z">
        <w:r w:rsidR="007A7EAA">
          <w:rPr>
            <w:sz w:val="22"/>
            <w:szCs w:val="22"/>
          </w:rPr>
          <w:t>distinguishing the features in the black-box models</w:t>
        </w:r>
      </w:ins>
      <w:ins w:id="69" w:author="tang zijia" w:date="2023-08-19T16:44:00Z">
        <w:r w:rsidRPr="00141A98">
          <w:rPr>
            <w:sz w:val="22"/>
            <w:szCs w:val="22"/>
          </w:rPr>
          <w:t xml:space="preserve">. </w:t>
        </w:r>
      </w:ins>
      <w:ins w:id="70" w:author="tang zijia" w:date="2023-08-19T17:02:00Z">
        <w:r w:rsidR="007A7EAA">
          <w:rPr>
            <w:sz w:val="22"/>
            <w:szCs w:val="22"/>
          </w:rPr>
          <w:t xml:space="preserve">In this manuscript, </w:t>
        </w:r>
      </w:ins>
      <w:ins w:id="71" w:author="tang zijia" w:date="2023-08-19T16:44:00Z">
        <w:r w:rsidRPr="00141A98">
          <w:rPr>
            <w:sz w:val="22"/>
            <w:szCs w:val="22"/>
          </w:rPr>
          <w:t>we introduce a novel framework, scPerb</w:t>
        </w:r>
      </w:ins>
      <w:ins w:id="72" w:author="tang zijia" w:date="2023-08-19T17:02:00Z">
        <w:r w:rsidR="007A7EAA">
          <w:rPr>
            <w:sz w:val="22"/>
            <w:szCs w:val="22"/>
          </w:rPr>
          <w:t xml:space="preserve"> to explicitly</w:t>
        </w:r>
      </w:ins>
      <w:ins w:id="73" w:author="tang zijia" w:date="2023-08-19T17:03:00Z">
        <w:r w:rsidR="007A7EAA">
          <w:rPr>
            <w:sz w:val="22"/>
            <w:szCs w:val="22"/>
          </w:rPr>
          <w:t xml:space="preserve"> extract </w:t>
        </w:r>
      </w:ins>
      <w:ins w:id="74" w:author="tang zijia" w:date="2023-08-19T17:04:00Z">
        <w:r w:rsidR="007A7EAA">
          <w:rPr>
            <w:sz w:val="22"/>
            <w:szCs w:val="22"/>
          </w:rPr>
          <w:t>the cell-type features</w:t>
        </w:r>
      </w:ins>
      <w:ins w:id="75" w:author="tang zijia" w:date="2023-08-19T17:03:00Z">
        <w:r w:rsidR="007A7EAA">
          <w:rPr>
            <w:sz w:val="22"/>
            <w:szCs w:val="22"/>
          </w:rPr>
          <w:t xml:space="preserve"> and</w:t>
        </w:r>
      </w:ins>
      <w:ins w:id="76" w:author="tang zijia" w:date="2023-08-19T17:04:00Z">
        <w:r w:rsidR="007A7EAA">
          <w:rPr>
            <w:sz w:val="22"/>
            <w:szCs w:val="22"/>
          </w:rPr>
          <w:t xml:space="preserve"> transfer them from the control</w:t>
        </w:r>
      </w:ins>
      <w:ins w:id="77" w:author="tang zijia" w:date="2023-08-19T17:05:00Z">
        <w:r w:rsidR="007A7EAA">
          <w:rPr>
            <w:sz w:val="22"/>
            <w:szCs w:val="22"/>
          </w:rPr>
          <w:t xml:space="preserve"> data to the perturbation samples</w:t>
        </w:r>
      </w:ins>
      <w:ins w:id="78" w:author="tang zijia" w:date="2023-08-19T16:44:00Z">
        <w:r w:rsidRPr="00141A98">
          <w:rPr>
            <w:sz w:val="22"/>
            <w:szCs w:val="22"/>
          </w:rPr>
          <w:t xml:space="preserve">. By integrating style transfer principles into the architecture of the variational autoencoder through the inclusion of a dedicated style encoder, scPerb exhibits an enhanced ability to predict cellular responses to perturbations with remarkable accuracy. In comparison to the original autoencoder, scPerb incorporates a style encoder that accounts for the style differences between the latent representations of control cells and stimulated cells. Furthermore, to accentuate the process of style transfer, we employed a style decoder to compute the loss, as opposed to the original decoder. In our analysis, scPerb not only outperforms established benchmark methods across multiple datasets but also achieves impressive </w:t>
        </w:r>
      </w:ins>
      <m:oMath>
        <m:sSup>
          <m:sSupPr>
            <m:ctrlPr>
              <w:ins w:id="79" w:author="tang zijia" w:date="2023-08-19T16:44:00Z">
                <w:rPr>
                  <w:rFonts w:ascii="Cambria Math" w:hAnsi="Cambria Math"/>
                  <w:i/>
                  <w:sz w:val="22"/>
                  <w:szCs w:val="22"/>
                </w:rPr>
              </w:ins>
            </m:ctrlPr>
          </m:sSupPr>
          <m:e>
            <m:r>
              <w:ins w:id="80" w:author="tang zijia" w:date="2023-08-19T16:44:00Z">
                <w:rPr>
                  <w:rFonts w:ascii="Cambria Math" w:hAnsi="Cambria Math"/>
                  <w:sz w:val="22"/>
                  <w:szCs w:val="22"/>
                </w:rPr>
                <m:t>R</m:t>
              </w:ins>
            </m:r>
          </m:e>
          <m:sup>
            <m:r>
              <w:ins w:id="81" w:author="tang zijia" w:date="2023-08-19T16:44:00Z">
                <w:rPr>
                  <w:rFonts w:ascii="Cambria Math" w:hAnsi="Cambria Math"/>
                  <w:sz w:val="22"/>
                  <w:szCs w:val="22"/>
                </w:rPr>
                <m:t>2</m:t>
              </w:ins>
            </m:r>
          </m:sup>
        </m:sSup>
      </m:oMath>
      <w:ins w:id="82" w:author="tang zijia" w:date="2023-08-19T16:44:00Z">
        <w:r w:rsidRPr="00141A98">
          <w:rPr>
            <w:sz w:val="22"/>
            <w:szCs w:val="22"/>
          </w:rPr>
          <w:t>values of 0.98, 0.98, and 0.96 on the three datasets evaluated.</w:t>
        </w:r>
      </w:ins>
    </w:p>
    <w:p w14:paraId="69740172" w14:textId="77777777" w:rsidR="00764DD9" w:rsidRDefault="00764DD9" w:rsidP="00764DD9">
      <w:pPr>
        <w:rPr>
          <w:ins w:id="83" w:author="Qianqian Song" w:date="2023-08-18T12:32:00Z"/>
          <w:b/>
          <w:bCs/>
          <w:sz w:val="44"/>
          <w:szCs w:val="44"/>
          <w:lang w:eastAsia="zh-CN"/>
        </w:rPr>
      </w:pPr>
    </w:p>
    <w:p w14:paraId="7D30B8D7" w14:textId="5015A551" w:rsidR="00AC6938" w:rsidRPr="00764DD9" w:rsidRDefault="00AC6938">
      <w:pPr>
        <w:rPr>
          <w:b/>
          <w:bCs/>
          <w:sz w:val="44"/>
          <w:szCs w:val="44"/>
          <w:rPrChange w:id="84" w:author="Qianqian Song" w:date="2023-08-18T12:32:00Z">
            <w:rPr/>
          </w:rPrChange>
        </w:rPr>
        <w:pPrChange w:id="85" w:author="Qianqian Song" w:date="2023-08-18T12:32:00Z">
          <w:pPr>
            <w:pStyle w:val="af"/>
            <w:numPr>
              <w:numId w:val="9"/>
            </w:numPr>
            <w:ind w:left="720" w:firstLineChars="0" w:hanging="720"/>
          </w:pPr>
        </w:pPrChange>
      </w:pPr>
      <w:r w:rsidRPr="00764DD9">
        <w:rPr>
          <w:b/>
          <w:bCs/>
          <w:sz w:val="44"/>
          <w:szCs w:val="44"/>
          <w:lang w:eastAsia="zh-CN"/>
          <w:rPrChange w:id="86" w:author="Qianqian Song" w:date="2023-08-18T12:32:00Z">
            <w:rPr>
              <w:lang w:eastAsia="zh-CN"/>
            </w:rPr>
          </w:rPrChange>
        </w:rPr>
        <w:t>Introduction</w:t>
      </w:r>
    </w:p>
    <w:p w14:paraId="66586385" w14:textId="72EDE487" w:rsidR="00503CC6" w:rsidRDefault="00E477F5" w:rsidP="00AC6938">
      <w:pPr>
        <w:rPr>
          <w:lang w:eastAsia="zh-CN"/>
        </w:rPr>
      </w:pPr>
      <w:r>
        <w:rPr>
          <w:rFonts w:hint="eastAsia"/>
          <w:lang w:eastAsia="zh-CN"/>
        </w:rPr>
        <w:t>Single</w:t>
      </w:r>
      <w:r>
        <w:rPr>
          <w:lang w:eastAsia="zh-CN"/>
        </w:rPr>
        <w:t xml:space="preserve">-cell </w:t>
      </w:r>
      <w:r w:rsidR="00503CC6">
        <w:rPr>
          <w:lang w:eastAsia="zh-CN"/>
        </w:rPr>
        <w:t>RNA sequencing (scRNA-seq) is a revolutionary method to establish a pipeline to discover the heterogeneous gene expression for single-cell profiling</w:t>
      </w:r>
      <w:ins w:id="87" w:author="tang zijia" w:date="2023-08-19T14:40:00Z">
        <w:r w:rsidR="002758CF">
          <w:rPr>
            <w:lang w:eastAsia="zh-CN"/>
          </w:rPr>
          <w:t xml:space="preserve"> </w:t>
        </w:r>
      </w:ins>
      <w:r w:rsidR="002758CF">
        <w:rPr>
          <w:lang w:eastAsia="zh-CN"/>
        </w:rPr>
        <w:fldChar w:fldCharType="begin">
          <w:fldData xml:space="preserve">PEVuZE5vdGU+PENpdGU+PEF1dGhvcj5CYXJvbjwvQXV0aG9yPjxZZWFyPjIwMTY8L1llYXI+PFJl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</w:fldData>
        </w:fldChar>
      </w:r>
      <w:r w:rsidR="00B41DEB">
        <w:rPr>
          <w:lang w:eastAsia="zh-CN"/>
        </w:rPr>
        <w:instrText xml:space="preserve"> ADDIN EN.CITE </w:instrText>
      </w:r>
      <w:r w:rsidR="00B41DEB">
        <w:rPr>
          <w:lang w:eastAsia="zh-CN"/>
        </w:rPr>
        <w:fldChar w:fldCharType="begin">
          <w:fldData xml:space="preserve">PEVuZE5vdGU+PENpdGU+PEF1dGhvcj5CYXJvbjwvQXV0aG9yPjxZZWFyPjIwMTY8L1llYXI+PFJl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</w:fldData>
        </w:fldChar>
      </w:r>
      <w:r w:rsidR="00B41DEB">
        <w:rPr>
          <w:lang w:eastAsia="zh-CN"/>
        </w:rPr>
        <w:instrText xml:space="preserve"> ADDIN EN.CITE.DATA </w:instrText>
      </w:r>
      <w:r w:rsidR="00B41DEB">
        <w:rPr>
          <w:lang w:eastAsia="zh-CN"/>
        </w:rPr>
      </w:r>
      <w:r w:rsidR="00B41DEB">
        <w:rPr>
          <w:lang w:eastAsia="zh-CN"/>
        </w:rPr>
        <w:fldChar w:fldCharType="end"/>
      </w:r>
      <w:r w:rsidR="002758CF">
        <w:rPr>
          <w:lang w:eastAsia="zh-CN"/>
        </w:rPr>
      </w:r>
      <w:r w:rsidR="002758CF">
        <w:rPr>
          <w:lang w:eastAsia="zh-CN"/>
        </w:rPr>
        <w:fldChar w:fldCharType="separate"/>
      </w:r>
      <w:r w:rsidR="002758CF">
        <w:rPr>
          <w:noProof/>
          <w:lang w:eastAsia="zh-CN"/>
        </w:rPr>
        <w:t>[1-3]</w:t>
      </w:r>
      <w:r w:rsidR="002758CF">
        <w:rPr>
          <w:lang w:eastAsia="zh-CN"/>
        </w:rPr>
        <w:fldChar w:fldCharType="end"/>
      </w:r>
      <w:del w:id="88" w:author="tang zijia" w:date="2023-08-19T14:40:00Z">
        <w:r w:rsidR="002758CF" w:rsidDel="002758CF">
          <w:rPr>
            <w:lang w:eastAsia="zh-CN"/>
          </w:rPr>
          <w:fldChar w:fldCharType="begin"/>
        </w:r>
        <w:r w:rsidR="002758CF" w:rsidDel="002758CF">
          <w:rPr>
            <w:lang w:eastAsia="zh-CN"/>
          </w:rPr>
          <w:delInstrText xml:space="preserve"> ADDIN EN.CITE &lt;EndNote&gt;&lt;Cite&gt;&lt;Author&gt;Baron&lt;/Author&gt;&lt;Year&gt;2016&lt;/Year&gt;&lt;RecNum&gt;41&lt;/RecNum&gt;&lt;DisplayText&gt;[1]&lt;/DisplayText&gt;&lt;record&gt;&lt;rec-number&gt;41&lt;/rec-number&gt;&lt;foreign-keys&gt;&lt;key app="EN" db-id="2sf0rtfskvt02yezrxjx90d4f52xet9pdf2w" timestamp="1692481038"&gt;41&lt;/key&gt;&lt;/foreign-keys&gt;&lt;ref-type name="Journal Article"&gt;17&lt;/ref-type&gt;&lt;contributors&gt;&lt;authors&gt;&lt;author&gt;Baron, Maayan&lt;/author&gt;&lt;author&gt;Veres, Adrian&lt;/author&gt;&lt;author&gt;Wolock, Samuel L&lt;/author&gt;&lt;author&gt;Faust, Aubrey L&lt;/author&gt;&lt;author&gt;Gaujoux, Renaud&lt;/author&gt;&lt;author&gt;Vetere, Amedeo&lt;/author&gt;&lt;author&gt;Ryu, Jennifer Hyoje&lt;/author&gt;&lt;author&gt;Wagner, Bridget K&lt;/author&gt;&lt;author&gt;Shen-Orr, Shai S&lt;/author&gt;&lt;author&gt;Klein, Allon M&lt;/author&gt;&lt;/authors&gt;&lt;/contributors&gt;&lt;titles&gt;&lt;title&gt;A single-cell transcriptomic map of the human and mouse pancreas reveals inter-and intra-cell population structure&lt;/title&gt;&lt;secondary-title&gt;Cell systems&lt;/secondary-title&gt;&lt;/titles&gt;&lt;periodical&gt;&lt;full-title&gt;Cell systems&lt;/full-title&gt;&lt;/periodical&gt;&lt;pages&gt;346-360. e4&lt;/pages&gt;&lt;volume&gt;3&lt;/volume&gt;&lt;number&gt;4&lt;/number&gt;&lt;dates&gt;&lt;year&gt;2016&lt;/year&gt;&lt;/dates&gt;&lt;isbn&gt;2405-4712&lt;/isbn&gt;&lt;urls&gt;&lt;/urls&gt;&lt;/record&gt;&lt;/Cite&gt;&lt;/EndNote&gt;</w:delInstrText>
        </w:r>
        <w:r w:rsidR="002758CF" w:rsidDel="002758CF">
          <w:rPr>
            <w:lang w:eastAsia="zh-CN"/>
          </w:rPr>
          <w:fldChar w:fldCharType="separate"/>
        </w:r>
        <w:r w:rsidR="002758CF" w:rsidDel="002758CF">
          <w:rPr>
            <w:noProof/>
            <w:lang w:eastAsia="zh-CN"/>
          </w:rPr>
          <w:delText>[1]</w:delText>
        </w:r>
        <w:r w:rsidR="002758CF" w:rsidDel="002758CF">
          <w:rPr>
            <w:lang w:eastAsia="zh-CN"/>
          </w:rPr>
          <w:fldChar w:fldCharType="end"/>
        </w:r>
      </w:del>
      <w:r w:rsidR="00503CC6">
        <w:rPr>
          <w:lang w:eastAsia="zh-CN"/>
        </w:rPr>
        <w:t>.</w:t>
      </w:r>
      <w:r w:rsidR="000740E7">
        <w:rPr>
          <w:lang w:eastAsia="zh-CN"/>
        </w:rPr>
        <w:t xml:space="preserve"> </w:t>
      </w:r>
      <w:r w:rsidR="00503CC6">
        <w:rPr>
          <w:lang w:eastAsia="zh-CN"/>
        </w:rPr>
        <w:t>The technologies measure thousands of single cells transcripts from multiple biological samples under various conditions</w:t>
      </w:r>
      <w:del w:id="89" w:author="tang zijia" w:date="2023-08-19T14:39:00Z">
        <w:r w:rsidR="00503CC6" w:rsidDel="002758CF">
          <w:rPr>
            <w:lang w:eastAsia="zh-CN"/>
          </w:rPr>
          <w:delText>\cite[]</w:delText>
        </w:r>
      </w:del>
      <w:ins w:id="90" w:author="tang zijia" w:date="2023-08-19T14:39:00Z">
        <w:r w:rsidR="002758CF">
          <w:rPr>
            <w:lang w:eastAsia="zh-CN"/>
          </w:rPr>
          <w:t xml:space="preserve"> </w:t>
        </w:r>
      </w:ins>
      <w:r w:rsidR="002758CF">
        <w:rPr>
          <w:lang w:eastAsia="zh-CN"/>
        </w:rPr>
        <w:fldChar w:fldCharType="begin">
          <w:fldData xml:space="preserve">PEVuZE5vdGU+PENpdGU+PEF1dGhvcj5Beml6aTwvQXV0aG9yPjxZZWFyPjIwMTg8L1llYXI+PFJl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</w:fldData>
        </w:fldChar>
      </w:r>
      <w:r w:rsidR="00B41DEB">
        <w:rPr>
          <w:lang w:eastAsia="zh-CN"/>
        </w:rPr>
        <w:instrText xml:space="preserve"> ADDIN EN.CITE </w:instrText>
      </w:r>
      <w:r w:rsidR="00B41DEB">
        <w:rPr>
          <w:lang w:eastAsia="zh-CN"/>
        </w:rPr>
        <w:fldChar w:fldCharType="begin">
          <w:fldData xml:space="preserve">PEVuZE5vdGU+PENpdGU+PEF1dGhvcj5Beml6aTwvQXV0aG9yPjxZZWFyPjIwMTg8L1llYXI+PFJl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</w:fldData>
        </w:fldChar>
      </w:r>
      <w:r w:rsidR="00B41DEB">
        <w:rPr>
          <w:lang w:eastAsia="zh-CN"/>
        </w:rPr>
        <w:instrText xml:space="preserve"> ADDIN EN.CITE.DATA </w:instrText>
      </w:r>
      <w:r w:rsidR="00B41DEB">
        <w:rPr>
          <w:lang w:eastAsia="zh-CN"/>
        </w:rPr>
      </w:r>
      <w:r w:rsidR="00B41DEB">
        <w:rPr>
          <w:lang w:eastAsia="zh-CN"/>
        </w:rPr>
        <w:fldChar w:fldCharType="end"/>
      </w:r>
      <w:r w:rsidR="002758CF">
        <w:rPr>
          <w:lang w:eastAsia="zh-CN"/>
        </w:rPr>
      </w:r>
      <w:r w:rsidR="002758CF">
        <w:rPr>
          <w:lang w:eastAsia="zh-CN"/>
        </w:rPr>
        <w:fldChar w:fldCharType="separate"/>
      </w:r>
      <w:r w:rsidR="002758CF">
        <w:rPr>
          <w:noProof/>
          <w:lang w:eastAsia="zh-CN"/>
        </w:rPr>
        <w:t>[4-8]</w:t>
      </w:r>
      <w:r w:rsidR="002758CF">
        <w:rPr>
          <w:lang w:eastAsia="zh-CN"/>
        </w:rPr>
        <w:fldChar w:fldCharType="end"/>
      </w:r>
      <w:r w:rsidR="00503CC6">
        <w:rPr>
          <w:lang w:eastAsia="zh-CN"/>
        </w:rPr>
        <w:t xml:space="preserve">. </w:t>
      </w:r>
      <w:r w:rsidR="000740E7">
        <w:rPr>
          <w:lang w:eastAsia="zh-CN"/>
        </w:rPr>
        <w:t>Such breakthrough technology has inspired biological tools including cell-type identifications</w:t>
      </w:r>
      <w:ins w:id="91" w:author="tang zijia" w:date="2023-08-19T15:08:00Z">
        <w:r w:rsidR="00B41DEB">
          <w:rPr>
            <w:lang w:eastAsia="zh-CN"/>
          </w:rPr>
          <w:t xml:space="preserve"> </w:t>
        </w:r>
      </w:ins>
      <w:r w:rsidR="00B41DEB">
        <w:rPr>
          <w:lang w:eastAsia="zh-CN"/>
        </w:rPr>
        <w:fldChar w:fldCharType="begin">
          <w:fldData xml:space="preserve">PEVuZE5vdGU+PENpdGU+PEF1dGhvcj5KYWdhZGVlc2g8L0F1dGhvcj48WWVhcj4yMDIyPC9ZZWFy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</w:fldData>
        </w:fldChar>
      </w:r>
      <w:r w:rsidR="00B41DEB">
        <w:rPr>
          <w:lang w:eastAsia="zh-CN"/>
        </w:rPr>
        <w:instrText xml:space="preserve"> ADDIN EN.CITE </w:instrText>
      </w:r>
      <w:r w:rsidR="00B41DEB">
        <w:rPr>
          <w:lang w:eastAsia="zh-CN"/>
        </w:rPr>
        <w:fldChar w:fldCharType="begin">
          <w:fldData xml:space="preserve">PEVuZE5vdGU+PENpdGU+PEF1dGhvcj5KYWdhZGVlc2g8L0F1dGhvcj48WWVhcj4yMDIyPC9ZZWFy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</w:fldData>
        </w:fldChar>
      </w:r>
      <w:r w:rsidR="00B41DEB">
        <w:rPr>
          <w:lang w:eastAsia="zh-CN"/>
        </w:rPr>
        <w:instrText xml:space="preserve"> ADDIN EN.CITE.DATA </w:instrText>
      </w:r>
      <w:r w:rsidR="00B41DEB">
        <w:rPr>
          <w:lang w:eastAsia="zh-CN"/>
        </w:rPr>
      </w:r>
      <w:r w:rsidR="00B41DEB">
        <w:rPr>
          <w:lang w:eastAsia="zh-CN"/>
        </w:rPr>
        <w:fldChar w:fldCharType="end"/>
      </w:r>
      <w:r w:rsidR="00B41DEB">
        <w:rPr>
          <w:lang w:eastAsia="zh-CN"/>
        </w:rPr>
      </w:r>
      <w:r w:rsidR="00B41DEB">
        <w:rPr>
          <w:lang w:eastAsia="zh-CN"/>
        </w:rPr>
        <w:fldChar w:fldCharType="separate"/>
      </w:r>
      <w:r w:rsidR="00B41DEB">
        <w:rPr>
          <w:noProof/>
          <w:lang w:eastAsia="zh-CN"/>
        </w:rPr>
        <w:t>[9-12]</w:t>
      </w:r>
      <w:r w:rsidR="00B41DEB">
        <w:rPr>
          <w:lang w:eastAsia="zh-CN"/>
        </w:rPr>
        <w:fldChar w:fldCharType="end"/>
      </w:r>
      <w:del w:id="92" w:author="tang zijia" w:date="2023-08-19T15:08:00Z">
        <w:r w:rsidR="000740E7" w:rsidDel="00B41DEB">
          <w:rPr>
            <w:lang w:eastAsia="zh-CN"/>
          </w:rPr>
          <w:delText>\cite</w:delText>
        </w:r>
        <w:r w:rsidR="000740E7" w:rsidRPr="00617AD3" w:rsidDel="00B41DEB">
          <w:rPr>
            <w:color w:val="FF0000"/>
            <w:lang w:eastAsia="zh-CN"/>
          </w:rPr>
          <w:delText>[</w:delText>
        </w:r>
        <w:r w:rsidR="000740E7" w:rsidRPr="00617AD3" w:rsidDel="00B41DEB">
          <w:rPr>
            <w:rFonts w:hint="eastAsia"/>
            <w:color w:val="FF0000"/>
            <w:lang w:eastAsia="zh-CN"/>
          </w:rPr>
          <w:delText>这里需要</w:delText>
        </w:r>
        <w:r w:rsidR="00BF0185" w:rsidRPr="00617AD3" w:rsidDel="00B41DEB">
          <w:rPr>
            <w:rFonts w:hint="eastAsia"/>
            <w:color w:val="FF0000"/>
            <w:lang w:eastAsia="zh-CN"/>
          </w:rPr>
          <w:delText>帮忙找一些相关的</w:delText>
        </w:r>
        <w:r w:rsidR="00BF0185" w:rsidRPr="00617AD3" w:rsidDel="00B41DEB">
          <w:rPr>
            <w:rFonts w:hint="eastAsia"/>
            <w:color w:val="FF0000"/>
            <w:lang w:eastAsia="zh-CN"/>
          </w:rPr>
          <w:delText>reference</w:delText>
        </w:r>
        <w:r w:rsidR="000740E7" w:rsidRPr="00617AD3" w:rsidDel="00B41DEB">
          <w:rPr>
            <w:color w:val="FF0000"/>
            <w:lang w:eastAsia="zh-CN"/>
          </w:rPr>
          <w:delText>]</w:delText>
        </w:r>
      </w:del>
      <w:r w:rsidR="000740E7">
        <w:rPr>
          <w:lang w:eastAsia="zh-CN"/>
        </w:rPr>
        <w:t>, Oncology</w:t>
      </w:r>
      <w:del w:id="93" w:author="tang zijia" w:date="2023-08-19T15:01:00Z">
        <w:r w:rsidR="000740E7" w:rsidDel="00BD201E">
          <w:rPr>
            <w:lang w:eastAsia="zh-CN"/>
          </w:rPr>
          <w:delText>\cite[]</w:delText>
        </w:r>
      </w:del>
      <w:ins w:id="94" w:author="tang zijia" w:date="2023-08-19T15:01:00Z">
        <w:r w:rsidR="00BD201E">
          <w:rPr>
            <w:lang w:eastAsia="zh-CN"/>
          </w:rPr>
          <w:t xml:space="preserve"> </w:t>
        </w:r>
      </w:ins>
      <w:r w:rsidR="00BD201E">
        <w:rPr>
          <w:lang w:eastAsia="zh-CN"/>
        </w:rPr>
        <w:fldChar w:fldCharType="begin"/>
      </w:r>
      <w:r w:rsidR="00B41DEB">
        <w:rPr>
          <w:lang w:eastAsia="zh-CN"/>
        </w:rPr>
        <w:instrText xml:space="preserve"> ADDIN EN.CITE &lt;EndNote&gt;&lt;Cite&gt;&lt;Author&gt;Suvà&lt;/Author&gt;&lt;Year&gt;2019&lt;/Year&gt;&lt;RecNum&gt;68&lt;/RecNum&gt;&lt;DisplayText&gt;[13, 14]&lt;/DisplayText&gt;&lt;record&gt;&lt;rec-number&gt;68&lt;/rec-number&gt;&lt;foreign-keys&gt;&lt;key app="EN" db-id="2sf0rtfskvt02yezrxjx90d4f52xet9pdf2w" timestamp="1692482874"&gt;68&lt;/key&gt;&lt;/foreign-keys&gt;&lt;ref-type name="Journal Article"&gt;17&lt;/ref-type&gt;&lt;contributors&gt;&lt;authors&gt;&lt;author&gt;Suvà, Mario L&lt;/author&gt;&lt;author&gt;Tirosh, Itay&lt;/author&gt;&lt;/authors&gt;&lt;/contributors&gt;&lt;titles&gt;&lt;title&gt;Single-cell RNA sequencing in cancer: lessons learned and emerging challenges&lt;/title&gt;&lt;secondary-title&gt;Molecular cell&lt;/secondary-title&gt;&lt;/titles&gt;&lt;periodical&gt;&lt;full-title&gt;Molecular cell&lt;/full-title&gt;&lt;/periodical&gt;&lt;pages&gt;7-12&lt;/pages&gt;&lt;volume&gt;75&lt;/volume&gt;&lt;number&gt;1&lt;/number&gt;&lt;dates&gt;&lt;year&gt;2019&lt;/year&gt;&lt;/dates&gt;&lt;isbn&gt;1097-2765&lt;/isbn&gt;&lt;urls&gt;&lt;/urls&gt;&lt;/record&gt;&lt;/Cite&gt;&lt;Cite&gt;&lt;Author&gt;Chung&lt;/Author&gt;&lt;Year&gt;2017&lt;/Year&gt;&lt;RecNum&gt;59&lt;/RecNum&gt;&lt;record&gt;&lt;rec-number&gt;59&lt;/rec-number&gt;&lt;foreign-keys&gt;&lt;key app="EN" db-id="2sf0rtfskvt02yezrxjx90d4f52xet9pdf2w" timestamp="1692482874"&gt;59&lt;/key&gt;&lt;/foreign-keys&gt;&lt;ref-type name="Journal Article"&gt;17&lt;/ref-type&gt;&lt;contributors&gt;&lt;authors&gt;&lt;author&gt;Chung, Woosung&lt;/author&gt;&lt;author&gt;Eum, Hye Hyeon&lt;/author&gt;&lt;author&gt;Lee, Hae-Ock&lt;/author&gt;&lt;author&gt;Lee, Kyung-Min&lt;/author&gt;&lt;author&gt;Lee, Han-Byoel&lt;/author&gt;&lt;author&gt;Kim, Kyu-Tae&lt;/author&gt;&lt;author&gt;Ryu, Han Suk&lt;/author&gt;&lt;author&gt;Kim, Sangmin&lt;/author&gt;&lt;author&gt;Lee, Jeong Eon&lt;/author&gt;&lt;author&gt;Park, Yeon Hee&lt;/author&gt;&lt;/authors&gt;&lt;/contributors&gt;&lt;titles&gt;&lt;title&gt;Single-cell RNA-seq enables comprehensive tumour and immune cell profiling in primary breast cancer&lt;/title&gt;&lt;secondary-title&gt;Nature communications&lt;/secondary-title&gt;&lt;/titles&gt;&lt;periodical&gt;&lt;full-title&gt;Nature communications&lt;/full-title&gt;&lt;/periodical&gt;&lt;pages&gt;15081&lt;/pages&gt;&lt;volume&gt;8&lt;/volume&gt;&lt;number&gt;1&lt;/number&gt;&lt;dates&gt;&lt;year&gt;2017&lt;/year&gt;&lt;/dates&gt;&lt;isbn&gt;2041-1723&lt;/isbn&gt;&lt;urls&gt;&lt;/urls&gt;&lt;/record&gt;&lt;/Cite&gt;&lt;/EndNote&gt;</w:instrText>
      </w:r>
      <w:r w:rsidR="00BD201E">
        <w:rPr>
          <w:lang w:eastAsia="zh-CN"/>
        </w:rPr>
        <w:fldChar w:fldCharType="separate"/>
      </w:r>
      <w:r w:rsidR="00B41DEB">
        <w:rPr>
          <w:noProof/>
          <w:lang w:eastAsia="zh-CN"/>
        </w:rPr>
        <w:t>[13, 14]</w:t>
      </w:r>
      <w:r w:rsidR="00BD201E">
        <w:rPr>
          <w:lang w:eastAsia="zh-CN"/>
        </w:rPr>
        <w:fldChar w:fldCharType="end"/>
      </w:r>
      <w:r w:rsidR="000740E7">
        <w:rPr>
          <w:lang w:eastAsia="zh-CN"/>
        </w:rPr>
        <w:t>, Immunology</w:t>
      </w:r>
      <w:ins w:id="95" w:author="tang zijia" w:date="2023-08-19T14:58:00Z">
        <w:r w:rsidR="00B864BA">
          <w:rPr>
            <w:lang w:eastAsia="zh-CN"/>
          </w:rPr>
          <w:t xml:space="preserve"> </w:t>
        </w:r>
      </w:ins>
      <w:r w:rsidR="00B864BA">
        <w:rPr>
          <w:lang w:eastAsia="zh-CN"/>
        </w:rPr>
        <w:fldChar w:fldCharType="begin"/>
      </w:r>
      <w:r w:rsidR="00B41DEB">
        <w:rPr>
          <w:lang w:eastAsia="zh-CN"/>
        </w:rPr>
        <w:instrText xml:space="preserve"> ADDIN EN.CITE &lt;EndNote&gt;&lt;Cite&gt;&lt;Author&gt;Giladi&lt;/Author&gt;&lt;Year&gt;2018&lt;/Year&gt;&lt;RecNum&gt;61&lt;/RecNum&gt;&lt;DisplayText&gt;[15, 16]&lt;/DisplayText&gt;&lt;record&gt;&lt;rec-number&gt;61&lt;/rec-number&gt;&lt;foreign-keys&gt;&lt;key app="EN" db-id="2sf0rtfskvt02yezrxjx90d4f52xet9pdf2w" timestamp="1692482874"&gt;61&lt;/key&gt;&lt;/foreign-keys&gt;&lt;ref-type name="Journal Article"&gt;17&lt;/ref-type&gt;&lt;contributors&gt;&lt;authors&gt;&lt;author&gt;Giladi, Amir&lt;/author&gt;&lt;author&gt;Amit, Ido&lt;/author&gt;&lt;/authors&gt;&lt;/contributors&gt;&lt;titles&gt;&lt;title&gt;Single-cell genomics: a stepping stone for future immunology discoveries&lt;/title&gt;&lt;secondary-title&gt;Cell&lt;/secondary-title&gt;&lt;/titles&gt;&lt;periodical&gt;&lt;full-title&gt;Cell&lt;/full-title&gt;&lt;/periodical&gt;&lt;pages&gt;14-21&lt;/pages&gt;&lt;volume&gt;172&lt;/volume&gt;&lt;number&gt;1&lt;/number&gt;&lt;dates&gt;&lt;year&gt;2018&lt;/year&gt;&lt;/dates&gt;&lt;isbn&gt;0092-8674&lt;/isbn&gt;&lt;urls&gt;&lt;/urls&gt;&lt;/record&gt;&lt;/Cite&gt;&lt;Cite&gt;&lt;Author&gt;Zhang&lt;/Author&gt;&lt;Year&gt;2020&lt;/Year&gt;&lt;RecNum&gt;69&lt;/RecNum&gt;&lt;record&gt;&lt;rec-number&gt;69&lt;/rec-number&gt;&lt;foreign-keys&gt;&lt;key app="EN" db-id="2sf0rtfskvt02yezrxjx90d4f52xet9pdf2w" timestamp="1692482874"&gt;69&lt;/key&gt;&lt;/foreign-keys&gt;&lt;ref-type name="Journal Article"&gt;17&lt;/ref-type&gt;&lt;contributors&gt;&lt;authors&gt;&lt;author&gt;Zhang, Ji-Yuan&lt;/author&gt;&lt;author&gt;Wang, Xiang-Ming&lt;/author&gt;&lt;author&gt;Xing, Xudong&lt;/author&gt;&lt;author&gt;Xu, Zhe&lt;/author&gt;&lt;author&gt;Zhang, Chao&lt;/author&gt;&lt;author&gt;Song, Jin-Wen&lt;/author&gt;&lt;author&gt;Fan, Xing&lt;/author&gt;&lt;author&gt;Xia, Peng&lt;/author&gt;&lt;author&gt;Fu, Jun-Liang&lt;/author&gt;&lt;author&gt;Wang, Si-Yu&lt;/author&gt;&lt;/authors&gt;&lt;/contributors&gt;&lt;titles&gt;&lt;title&gt;Single-cell landscape of immunological responses in patients with COVID-19&lt;/title&gt;&lt;secondary-title&gt;Nature immunology&lt;/secondary-title&gt;&lt;/titles&gt;&lt;periodical&gt;&lt;full-title&gt;Nature immunology&lt;/full-title&gt;&lt;/periodical&gt;&lt;pages&gt;1107-1118&lt;/pages&gt;&lt;volume&gt;21&lt;/volume&gt;&lt;number&gt;9&lt;/number&gt;&lt;dates&gt;&lt;year&gt;2020&lt;/year&gt;&lt;/dates&gt;&lt;isbn&gt;1529-2908&lt;/isbn&gt;&lt;urls&gt;&lt;/urls&gt;&lt;/record&gt;&lt;/Cite&gt;&lt;/EndNote&gt;</w:instrText>
      </w:r>
      <w:r w:rsidR="00B864BA">
        <w:rPr>
          <w:lang w:eastAsia="zh-CN"/>
        </w:rPr>
        <w:fldChar w:fldCharType="separate"/>
      </w:r>
      <w:r w:rsidR="00B41DEB">
        <w:rPr>
          <w:noProof/>
          <w:lang w:eastAsia="zh-CN"/>
        </w:rPr>
        <w:t>[15, 16]</w:t>
      </w:r>
      <w:r w:rsidR="00B864BA">
        <w:rPr>
          <w:lang w:eastAsia="zh-CN"/>
        </w:rPr>
        <w:fldChar w:fldCharType="end"/>
      </w:r>
      <w:del w:id="96" w:author="tang zijia" w:date="2023-08-19T14:58:00Z">
        <w:r w:rsidR="000740E7" w:rsidDel="00B864BA">
          <w:rPr>
            <w:lang w:eastAsia="zh-CN"/>
          </w:rPr>
          <w:delText>\cite[]</w:delText>
        </w:r>
      </w:del>
      <w:ins w:id="97" w:author="tang zijia" w:date="2023-08-19T15:12:00Z">
        <w:r w:rsidR="00AC18BC">
          <w:rPr>
            <w:lang w:eastAsia="zh-CN"/>
          </w:rPr>
          <w:t xml:space="preserve">, </w:t>
        </w:r>
      </w:ins>
      <w:del w:id="98" w:author="tang zijia" w:date="2023-08-19T15:00:00Z">
        <w:r w:rsidR="000740E7" w:rsidDel="00B864BA">
          <w:rPr>
            <w:lang w:eastAsia="zh-CN"/>
          </w:rPr>
          <w:delText xml:space="preserve"> </w:delText>
        </w:r>
      </w:del>
      <w:r w:rsidR="000740E7">
        <w:rPr>
          <w:lang w:eastAsia="zh-CN"/>
        </w:rPr>
        <w:t>and Drug discovery and developments</w:t>
      </w:r>
      <w:del w:id="99" w:author="tang zijia" w:date="2023-08-19T14:51:00Z">
        <w:r w:rsidR="000740E7" w:rsidDel="00BB6BCA">
          <w:rPr>
            <w:lang w:eastAsia="zh-CN"/>
          </w:rPr>
          <w:delText>\cite[</w:delText>
        </w:r>
      </w:del>
      <w:ins w:id="100" w:author="tang zijia" w:date="2023-08-19T14:51:00Z">
        <w:r w:rsidR="00BB6BCA">
          <w:rPr>
            <w:lang w:eastAsia="zh-CN"/>
          </w:rPr>
          <w:t xml:space="preserve"> </w:t>
        </w:r>
      </w:ins>
      <w:r w:rsidR="00BB6BCA">
        <w:rPr>
          <w:lang w:eastAsia="zh-CN"/>
        </w:rPr>
        <w:fldChar w:fldCharType="begin">
          <w:fldData xml:space="preserve">PEVuZE5vdGU+PENpdGU+PEF1dGhvcj5TaGFybWE8L0F1dGhvcj48WWVhcj4yMDE4PC9ZZWFyPjxS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</w:fldData>
        </w:fldChar>
      </w:r>
      <w:r w:rsidR="00B41DEB">
        <w:rPr>
          <w:lang w:eastAsia="zh-CN"/>
        </w:rPr>
        <w:instrText xml:space="preserve"> ADDIN EN.CITE </w:instrText>
      </w:r>
      <w:r w:rsidR="00B41DEB">
        <w:rPr>
          <w:lang w:eastAsia="zh-CN"/>
        </w:rPr>
        <w:fldChar w:fldCharType="begin">
          <w:fldData xml:space="preserve">PEVuZE5vdGU+PENpdGU+PEF1dGhvcj5TaGFybWE8L0F1dGhvcj48WWVhcj4yMDE4PC9ZZWFyPjxS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</w:fldData>
        </w:fldChar>
      </w:r>
      <w:r w:rsidR="00B41DEB">
        <w:rPr>
          <w:lang w:eastAsia="zh-CN"/>
        </w:rPr>
        <w:instrText xml:space="preserve"> ADDIN EN.CITE.DATA </w:instrText>
      </w:r>
      <w:r w:rsidR="00B41DEB">
        <w:rPr>
          <w:lang w:eastAsia="zh-CN"/>
        </w:rPr>
      </w:r>
      <w:r w:rsidR="00B41DEB">
        <w:rPr>
          <w:lang w:eastAsia="zh-CN"/>
        </w:rPr>
        <w:fldChar w:fldCharType="end"/>
      </w:r>
      <w:r w:rsidR="00BB6BCA">
        <w:rPr>
          <w:lang w:eastAsia="zh-CN"/>
        </w:rPr>
      </w:r>
      <w:r w:rsidR="00BB6BCA">
        <w:rPr>
          <w:lang w:eastAsia="zh-CN"/>
        </w:rPr>
        <w:fldChar w:fldCharType="separate"/>
      </w:r>
      <w:r w:rsidR="00B41DEB">
        <w:rPr>
          <w:noProof/>
          <w:lang w:eastAsia="zh-CN"/>
        </w:rPr>
        <w:t>[17-21]</w:t>
      </w:r>
      <w:r w:rsidR="00BB6BCA">
        <w:rPr>
          <w:lang w:eastAsia="zh-CN"/>
        </w:rPr>
        <w:fldChar w:fldCharType="end"/>
      </w:r>
      <w:del w:id="101" w:author="tang zijia" w:date="2023-08-19T14:51:00Z">
        <w:r w:rsidR="000740E7" w:rsidDel="00BB6BCA">
          <w:rPr>
            <w:lang w:eastAsia="zh-CN"/>
          </w:rPr>
          <w:delText>]</w:delText>
        </w:r>
      </w:del>
      <w:r w:rsidR="000740E7">
        <w:rPr>
          <w:lang w:eastAsia="zh-CN"/>
        </w:rPr>
        <w:t xml:space="preserve">. </w:t>
      </w:r>
      <w:del w:id="102" w:author="Qianqian Song" w:date="2023-08-18T12:22:00Z">
        <w:r w:rsidR="000740E7" w:rsidDel="00B32EE9">
          <w:rPr>
            <w:lang w:eastAsia="zh-CN"/>
          </w:rPr>
          <w:delText xml:space="preserve">In this manuscript, we focus on the perturbation task, identifying the gene response to specific </w:delText>
        </w:r>
        <w:r w:rsidR="00617AD3" w:rsidDel="00B32EE9">
          <w:rPr>
            <w:lang w:eastAsia="zh-CN"/>
          </w:rPr>
          <w:delText>conditions</w:delText>
        </w:r>
        <w:r w:rsidR="000740E7" w:rsidDel="00B32EE9">
          <w:rPr>
            <w:lang w:eastAsia="zh-CN"/>
          </w:rPr>
          <w:delText xml:space="preserve"> such as a dose</w:delText>
        </w:r>
        <w:r w:rsidR="007F286D" w:rsidDel="00B32EE9">
          <w:rPr>
            <w:lang w:eastAsia="zh-CN"/>
          </w:rPr>
          <w:delText xml:space="preserve"> </w:delText>
        </w:r>
        <w:r w:rsidR="007F286D" w:rsidDel="00B32EE9">
          <w:rPr>
            <w:lang w:eastAsia="zh-CN"/>
          </w:rPr>
          <w:fldChar w:fldCharType="begin"/>
        </w:r>
        <w:r w:rsidR="007F286D" w:rsidDel="00B32EE9">
          <w:rPr>
            <w:lang w:eastAsia="zh-CN"/>
          </w:rPr>
          <w:delInstrText xml:space="preserve"> ADDIN EN.CITE &lt;EndNote&gt;&lt;Cite&gt;&lt;Author&gt;Kang&lt;/Author&gt;&lt;Year&gt;2018&lt;/Year&gt;&lt;RecNum&gt;9&lt;/RecNum&gt;&lt;DisplayText&gt;[1]&lt;/DisplayText&gt;&lt;record&gt;&lt;rec-number&gt;9&lt;/rec-number&gt;&lt;foreign-keys&gt;&lt;key app="EN" db-id="2sf0rtfskvt02yezrxjx90d4f52xet9pdf2w" timestamp="1691704693"&gt;9&lt;/key&gt;&lt;/foreign-keys&gt;&lt;ref-type name="Journal Article"&gt;17&lt;/ref-type&gt;&lt;contributors&gt;&lt;authors&gt;&lt;author&gt;Kang, Hyun Min&lt;/author&gt;&lt;author&gt;Subramaniam, Meena&lt;/author&gt;&lt;author&gt;Targ, Sasha&lt;/author&gt;&lt;author&gt;Nguyen, Michelle&lt;/author&gt;&lt;author&gt;Maliskova, Lenka&lt;/author&gt;&lt;author&gt;McCarthy, Elizabeth&lt;/author&gt;&lt;author&gt;Wan, Eunice&lt;/author&gt;&lt;author&gt;Wong, Simon&lt;/author&gt;&lt;author&gt;Byrnes, Lauren&lt;/author&gt;&lt;author&gt;Lanata, Cristina M&lt;/author&gt;&lt;/authors&gt;&lt;/contributors&gt;&lt;titles&gt;&lt;title&gt;Multiplexed droplet single-cell RNA-sequencing using natural genetic variation&lt;/title&gt;&lt;secondary-title&gt;Nature biotechnology&lt;/secondary-title&gt;&lt;/titles&gt;&lt;periodical&gt;&lt;full-title&gt;Nature biotechnology&lt;/full-title&gt;&lt;/periodical&gt;&lt;pages&gt;89-94&lt;/pages&gt;&lt;volume&gt;36&lt;/volume&gt;&lt;number&gt;1&lt;/number&gt;&lt;dates&gt;&lt;year&gt;2018&lt;/year&gt;&lt;/dates&gt;&lt;isbn&gt;1087-0156&lt;/isbn&gt;&lt;urls&gt;&lt;/urls&gt;&lt;/record&gt;&lt;/Cite&gt;&lt;/EndNote&gt;</w:delInstrText>
        </w:r>
        <w:r w:rsidR="007F286D" w:rsidDel="00B32EE9">
          <w:rPr>
            <w:lang w:eastAsia="zh-CN"/>
          </w:rPr>
          <w:fldChar w:fldCharType="separate"/>
        </w:r>
        <w:r w:rsidR="007F286D" w:rsidDel="00B32EE9">
          <w:rPr>
            <w:noProof/>
            <w:lang w:eastAsia="zh-CN"/>
          </w:rPr>
          <w:delText>[1]</w:delText>
        </w:r>
        <w:r w:rsidR="007F286D" w:rsidDel="00B32EE9">
          <w:rPr>
            <w:lang w:eastAsia="zh-CN"/>
          </w:rPr>
          <w:fldChar w:fldCharType="end"/>
        </w:r>
        <w:r w:rsidR="00617AD3" w:rsidDel="00B32EE9">
          <w:rPr>
            <w:lang w:eastAsia="zh-CN"/>
          </w:rPr>
          <w:delText xml:space="preserve">, </w:delText>
        </w:r>
        <w:r w:rsidR="000740E7" w:rsidDel="00B32EE9">
          <w:rPr>
            <w:lang w:eastAsia="zh-CN"/>
          </w:rPr>
          <w:delText>a treatment</w:delText>
        </w:r>
        <w:r w:rsidR="007F286D" w:rsidDel="00B32EE9">
          <w:rPr>
            <w:lang w:eastAsia="zh-CN"/>
          </w:rPr>
          <w:delText xml:space="preserve"> </w:delText>
        </w:r>
        <w:r w:rsidR="007F286D" w:rsidDel="00B32EE9">
          <w:rPr>
            <w:lang w:eastAsia="zh-CN"/>
          </w:rPr>
          <w:fldChar w:fldCharType="begin"/>
        </w:r>
        <w:r w:rsidR="007F286D" w:rsidDel="00B32EE9">
          <w:rPr>
            <w:lang w:eastAsia="zh-CN"/>
          </w:rPr>
          <w:delInstrText xml:space="preserve"> ADDIN EN.CITE &lt;EndNote&gt;&lt;Cite&gt;&lt;Author&gt;Haber&lt;/Author&gt;&lt;Year&gt;2017&lt;/Year&gt;&lt;RecNum&gt;8&lt;/RecNum&gt;&lt;DisplayText&gt;[2, 3]&lt;/DisplayText&gt;&lt;record&gt;&lt;rec-number&gt;8&lt;/rec-number&gt;&lt;foreign-keys&gt;&lt;key app="EN" db-id="2sf0rtfskvt02yezrxjx90d4f52xet9pdf2w" timestamp="1691704693"&gt;8&lt;/key&gt;&lt;/foreign-keys&gt;&lt;ref-type name="Journal Article"&gt;17&lt;/ref-type&gt;&lt;contributors&gt;&lt;authors&gt;&lt;author&gt;Haber, Adam L&lt;/author&gt;&lt;author&gt;Biton, Moshe&lt;/author&gt;&lt;author&gt;Rogel, Noga&lt;/author&gt;&lt;author&gt;Herbst, Rebecca H&lt;/author&gt;&lt;author&gt;Shekhar, Karthik&lt;/author&gt;&lt;author&gt;Smillie, Christopher&lt;/author&gt;&lt;author&gt;Burgin, Grace&lt;/author&gt;&lt;author&gt;Delorey, Toni M&lt;/author&gt;&lt;author&gt;Howitt, Michael R&lt;/author&gt;&lt;author&gt;Katz, Yarden&lt;/author&gt;&lt;/authors&gt;&lt;/contributors&gt;&lt;titles&gt;&lt;title&gt;A single-cell survey of the small intestinal epithelium&lt;/title&gt;&lt;secondary-title&gt;Nature&lt;/secondary-title&gt;&lt;/titles&gt;&lt;periodical&gt;&lt;full-title&gt;Nature&lt;/full-title&gt;&lt;/periodical&gt;&lt;pages&gt;333-339&lt;/pages&gt;&lt;volume&gt;551&lt;/volume&gt;&lt;number&gt;7680&lt;/number&gt;&lt;dates&gt;&lt;year&gt;2017&lt;/year&gt;&lt;/dates&gt;&lt;isbn&gt;0028-0836&lt;/isbn&gt;&lt;urls&gt;&lt;/urls&gt;&lt;/record&gt;&lt;/Cite&gt;&lt;Cite&gt;&lt;Author&gt;Hagai&lt;/Author&gt;&lt;Year&gt;2018&lt;/Year&gt;&lt;RecNum&gt;29&lt;/RecNum&gt;&lt;record&gt;&lt;rec-number&gt;29&lt;/rec-number&gt;&lt;foreign-keys&gt;&lt;key app="EN" db-id="2sf0rtfskvt02yezrxjx90d4f52xet9pdf2w" timestamp="1691878681"&gt;29&lt;/key&gt;&lt;/foreign-keys&gt;&lt;ref-type name="Journal Article"&gt;17&lt;/ref-type&gt;&lt;contributors&gt;&lt;authors&gt;&lt;author&gt;Hagai, Tzachi&lt;/author&gt;&lt;author&gt;Chen, Xi&lt;/author&gt;&lt;author&gt;Miragaia, Ricardo J&lt;/author&gt;&lt;author&gt;Rostom, Raghd&lt;/author&gt;&lt;author&gt;Gomes, Tomás&lt;/author&gt;&lt;author&gt;Kunowska, Natalia&lt;/author&gt;&lt;author&gt;Henriksson, Johan&lt;/author&gt;&lt;author&gt;Park, Jong-Eun&lt;/author&gt;&lt;author&gt;Proserpio, Valentina&lt;/author&gt;&lt;author&gt;Donati, Giacomo&lt;/author&gt;&lt;/authors&gt;&lt;/contributors&gt;&lt;titles&gt;&lt;title&gt;Gene expression variability across cells and species shapes innate immunity&lt;/title&gt;&lt;secondary-title&gt;Nature&lt;/secondary-title&gt;&lt;/titles&gt;&lt;periodical&gt;&lt;full-title&gt;Nature&lt;/full-title&gt;&lt;/periodical&gt;&lt;pages&gt;197-202&lt;/pages&gt;&lt;volume&gt;563&lt;/volume&gt;&lt;number&gt;7730&lt;/number&gt;&lt;dates&gt;&lt;year&gt;2018&lt;/year&gt;&lt;/dates&gt;&lt;isbn&gt;0028-0836&lt;/isbn&gt;&lt;urls&gt;&lt;/urls&gt;&lt;/record&gt;&lt;/Cite&gt;&lt;/EndNote&gt;</w:delInstrText>
        </w:r>
        <w:r w:rsidR="007F286D" w:rsidDel="00B32EE9">
          <w:rPr>
            <w:lang w:eastAsia="zh-CN"/>
          </w:rPr>
          <w:fldChar w:fldCharType="separate"/>
        </w:r>
        <w:r w:rsidR="007F286D" w:rsidDel="00B32EE9">
          <w:rPr>
            <w:noProof/>
            <w:lang w:eastAsia="zh-CN"/>
          </w:rPr>
          <w:delText>[2, 3]</w:delText>
        </w:r>
        <w:r w:rsidR="007F286D" w:rsidDel="00B32EE9">
          <w:rPr>
            <w:lang w:eastAsia="zh-CN"/>
          </w:rPr>
          <w:fldChar w:fldCharType="end"/>
        </w:r>
        <w:r w:rsidR="00617AD3" w:rsidDel="00B32EE9">
          <w:rPr>
            <w:lang w:eastAsia="zh-CN"/>
          </w:rPr>
          <w:delText>, or a modification of genes</w:delText>
        </w:r>
        <w:r w:rsidR="007F286D" w:rsidDel="00B32EE9">
          <w:rPr>
            <w:lang w:eastAsia="zh-CN"/>
          </w:rPr>
          <w:delText xml:space="preserve"> </w:delText>
        </w:r>
        <w:r w:rsidR="007F286D" w:rsidDel="00B32EE9">
          <w:rPr>
            <w:lang w:eastAsia="zh-CN"/>
          </w:rPr>
          <w:fldChar w:fldCharType="begin">
            <w:fldData xml:space="preserve">PEVuZE5vdGU+PENpdGU+PEF1dGhvcj5EaXhpdDwvQXV0aG9yPjxZZWFyPjIwMTY8L1llYXI+PFJl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==
</w:fldData>
          </w:fldChar>
        </w:r>
        <w:r w:rsidR="007F286D" w:rsidDel="00B32EE9">
          <w:rPr>
            <w:lang w:eastAsia="zh-CN"/>
          </w:rPr>
          <w:delInstrText xml:space="preserve"> ADDIN EN.CITE </w:delInstrText>
        </w:r>
        <w:r w:rsidR="007F286D" w:rsidDel="00B32EE9">
          <w:rPr>
            <w:lang w:eastAsia="zh-CN"/>
          </w:rPr>
          <w:fldChar w:fldCharType="begin">
            <w:fldData xml:space="preserve">PEVuZE5vdGU+PENpdGU+PEF1dGhvcj5EaXhpdDwvQXV0aG9yPjxZZWFyPjIwMTY8L1llYXI+PFJl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==
</w:fldData>
          </w:fldChar>
        </w:r>
        <w:r w:rsidR="007F286D" w:rsidDel="00B32EE9">
          <w:rPr>
            <w:lang w:eastAsia="zh-CN"/>
          </w:rPr>
          <w:delInstrText xml:space="preserve"> ADDIN EN.CITE.DATA </w:delInstrText>
        </w:r>
        <w:r w:rsidR="007F286D" w:rsidDel="00B32EE9">
          <w:rPr>
            <w:lang w:eastAsia="zh-CN"/>
          </w:rPr>
        </w:r>
        <w:r w:rsidR="007F286D" w:rsidDel="00B32EE9">
          <w:rPr>
            <w:lang w:eastAsia="zh-CN"/>
          </w:rPr>
          <w:fldChar w:fldCharType="end"/>
        </w:r>
        <w:r w:rsidR="007F286D" w:rsidDel="00B32EE9">
          <w:rPr>
            <w:lang w:eastAsia="zh-CN"/>
          </w:rPr>
        </w:r>
        <w:r w:rsidR="007F286D" w:rsidDel="00B32EE9">
          <w:rPr>
            <w:lang w:eastAsia="zh-CN"/>
          </w:rPr>
          <w:fldChar w:fldCharType="separate"/>
        </w:r>
        <w:r w:rsidR="007F286D" w:rsidDel="00B32EE9">
          <w:rPr>
            <w:noProof/>
            <w:lang w:eastAsia="zh-CN"/>
          </w:rPr>
          <w:delText>[4-6]</w:delText>
        </w:r>
        <w:r w:rsidR="007F286D" w:rsidDel="00B32EE9">
          <w:rPr>
            <w:lang w:eastAsia="zh-CN"/>
          </w:rPr>
          <w:fldChar w:fldCharType="end"/>
        </w:r>
        <w:r w:rsidR="000740E7" w:rsidDel="00B32EE9">
          <w:rPr>
            <w:lang w:eastAsia="zh-CN"/>
          </w:rPr>
          <w:delText xml:space="preserve">. </w:delText>
        </w:r>
      </w:del>
    </w:p>
    <w:p w14:paraId="4D096FEC" w14:textId="636D23AD" w:rsidR="00AA67DA" w:rsidRDefault="00BF0185" w:rsidP="00AC6938">
      <w:pPr>
        <w:rPr>
          <w:lang w:eastAsia="zh-CN"/>
        </w:rPr>
      </w:pPr>
      <w:r>
        <w:rPr>
          <w:rFonts w:hint="eastAsia"/>
          <w:lang w:eastAsia="zh-CN"/>
        </w:rPr>
        <w:lastRenderedPageBreak/>
        <w:t>Although</w:t>
      </w:r>
      <w:r>
        <w:rPr>
          <w:lang w:eastAsia="zh-CN"/>
        </w:rPr>
        <w:t xml:space="preserve"> the scRNA-seq </w:t>
      </w:r>
      <w:r w:rsidR="00617AD3">
        <w:rPr>
          <w:lang w:eastAsia="zh-CN"/>
        </w:rPr>
        <w:t>has</w:t>
      </w:r>
      <w:r>
        <w:rPr>
          <w:lang w:eastAsia="zh-CN"/>
        </w:rPr>
        <w:t xml:space="preserve"> led to </w:t>
      </w:r>
      <w:r w:rsidR="00617AD3">
        <w:rPr>
          <w:lang w:eastAsia="zh-CN"/>
        </w:rPr>
        <w:t xml:space="preserve">a </w:t>
      </w:r>
      <w:r>
        <w:rPr>
          <w:lang w:eastAsia="zh-CN"/>
        </w:rPr>
        <w:t xml:space="preserve">remarkable growth of the </w:t>
      </w:r>
      <w:r w:rsidR="00617AD3">
        <w:rPr>
          <w:lang w:eastAsia="zh-CN"/>
        </w:rPr>
        <w:t>single-cell</w:t>
      </w:r>
      <w:r>
        <w:rPr>
          <w:lang w:eastAsia="zh-CN"/>
        </w:rPr>
        <w:t xml:space="preserve"> data, it was still challenging to collect the pairs of control and stimulation sample slides for a particular dataset. Most of the data are missing the stimulation sample slides, and it raised an urgent need to leverage the limited existing data to generate a transferring approach to convert the control slides into reliable stimulation data. </w:t>
      </w:r>
      <w:r w:rsidR="00280314">
        <w:rPr>
          <w:lang w:eastAsia="zh-CN"/>
        </w:rPr>
        <w:t>Since the data can be collected from different tissues\cite[], different platforms</w:t>
      </w:r>
      <w:r w:rsidR="00617AD3">
        <w:rPr>
          <w:lang w:eastAsia="zh-CN"/>
        </w:rPr>
        <w:t>,</w:t>
      </w:r>
      <w:r w:rsidR="00280314">
        <w:rPr>
          <w:lang w:eastAsia="zh-CN"/>
        </w:rPr>
        <w:t xml:space="preserve"> and</w:t>
      </w:r>
      <w:r w:rsidR="00617AD3">
        <w:rPr>
          <w:lang w:eastAsia="zh-CN"/>
        </w:rPr>
        <w:t xml:space="preserve"> </w:t>
      </w:r>
      <w:r w:rsidR="00280314">
        <w:rPr>
          <w:lang w:eastAsia="zh-CN"/>
        </w:rPr>
        <w:t xml:space="preserve">limited data size, the transferring approach need to have the following properties: (1) A robust methodology for various tissues, which had unique gene </w:t>
      </w:r>
      <w:r w:rsidR="00617AD3">
        <w:rPr>
          <w:lang w:eastAsia="zh-CN"/>
        </w:rPr>
        <w:t>expression</w:t>
      </w:r>
      <w:r w:rsidR="00280314">
        <w:rPr>
          <w:lang w:eastAsia="zh-CN"/>
        </w:rPr>
        <w:t xml:space="preserve"> patterns for the specific diseases. (2) Generalization ability for data samples collected from multiple data platforms. (3) Limited data size.</w:t>
      </w:r>
      <w:ins w:id="103" w:author="Qianqian Song" w:date="2023-08-18T12:26:00Z">
        <w:r w:rsidR="00913E68">
          <w:rPr>
            <w:lang w:eastAsia="zh-CN"/>
          </w:rPr>
          <w:t xml:space="preserve"> </w:t>
        </w:r>
      </w:ins>
    </w:p>
    <w:p w14:paraId="45251E23" w14:textId="4888B742" w:rsidR="00AC6938" w:rsidRDefault="00280314" w:rsidP="00614616">
      <w:pPr>
        <w:rPr>
          <w:lang w:eastAsia="zh-CN"/>
        </w:rPr>
      </w:pPr>
      <w:r>
        <w:rPr>
          <w:lang w:eastAsia="zh-CN"/>
        </w:rPr>
        <w:t xml:space="preserve">Recently, data-driven algorithms </w:t>
      </w:r>
      <w:r w:rsidR="00617AD3">
        <w:rPr>
          <w:lang w:eastAsia="zh-CN"/>
        </w:rPr>
        <w:t>have</w:t>
      </w:r>
      <w:r>
        <w:rPr>
          <w:lang w:eastAsia="zh-CN"/>
        </w:rPr>
        <w:t xml:space="preserve"> </w:t>
      </w:r>
      <w:r w:rsidR="00614616">
        <w:rPr>
          <w:lang w:eastAsia="zh-CN"/>
        </w:rPr>
        <w:t xml:space="preserve">been </w:t>
      </w:r>
      <w:r w:rsidR="00617AD3">
        <w:rPr>
          <w:lang w:eastAsia="zh-CN"/>
        </w:rPr>
        <w:t>proven</w:t>
      </w:r>
      <w:r w:rsidR="00614616">
        <w:rPr>
          <w:lang w:eastAsia="zh-CN"/>
        </w:rPr>
        <w:t xml:space="preserve"> to be reliable for multiple source types</w:t>
      </w:r>
      <w:ins w:id="104" w:author="tang zijia" w:date="2023-08-19T15:16:00Z">
        <w:r w:rsidR="001B547B" w:rsidRPr="001B547B">
          <w:t xml:space="preserve"> </w:t>
        </w:r>
      </w:ins>
      <w:r w:rsidR="00303180">
        <w:rPr>
          <w:lang w:eastAsia="zh-CN"/>
        </w:rPr>
        <w:fldChar w:fldCharType="begin">
          <w:fldData xml:space="preserve">PEVuZE5vdGU+PENpdGU+PEF1dGhvcj5DaGVuPC9BdXRob3I+PFllYXI+MjAyMDwvWWVhcj48UmVj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</w:fldData>
        </w:fldChar>
      </w:r>
      <w:r w:rsidR="00303180">
        <w:rPr>
          <w:lang w:eastAsia="zh-CN"/>
        </w:rPr>
        <w:instrText xml:space="preserve"> ADDIN EN.CITE </w:instrText>
      </w:r>
      <w:r w:rsidR="00303180">
        <w:rPr>
          <w:lang w:eastAsia="zh-CN"/>
        </w:rPr>
        <w:fldChar w:fldCharType="begin">
          <w:fldData xml:space="preserve">PEVuZE5vdGU+PENpdGU+PEF1dGhvcj5DaGVuPC9BdXRob3I+PFllYXI+MjAyMDwvWWVhcj48UmVj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</w:fldData>
        </w:fldChar>
      </w:r>
      <w:r w:rsidR="00303180">
        <w:rPr>
          <w:lang w:eastAsia="zh-CN"/>
        </w:rPr>
        <w:instrText xml:space="preserve"> ADDIN EN.CITE.DATA </w:instrText>
      </w:r>
      <w:r w:rsidR="00303180">
        <w:rPr>
          <w:lang w:eastAsia="zh-CN"/>
        </w:rPr>
      </w:r>
      <w:r w:rsidR="00303180">
        <w:rPr>
          <w:lang w:eastAsia="zh-CN"/>
        </w:rPr>
        <w:fldChar w:fldCharType="end"/>
      </w:r>
      <w:r w:rsidR="00303180">
        <w:rPr>
          <w:lang w:eastAsia="zh-CN"/>
        </w:rPr>
      </w:r>
      <w:r w:rsidR="00303180">
        <w:rPr>
          <w:lang w:eastAsia="zh-CN"/>
        </w:rPr>
        <w:fldChar w:fldCharType="separate"/>
      </w:r>
      <w:r w:rsidR="00303180">
        <w:rPr>
          <w:noProof/>
          <w:lang w:eastAsia="zh-CN"/>
        </w:rPr>
        <w:t>[22-27]</w:t>
      </w:r>
      <w:r w:rsidR="00303180">
        <w:rPr>
          <w:lang w:eastAsia="zh-CN"/>
        </w:rPr>
        <w:fldChar w:fldCharType="end"/>
      </w:r>
      <w:del w:id="105" w:author="tang zijia" w:date="2023-08-19T15:16:00Z">
        <w:r w:rsidR="00614616" w:rsidDel="001B547B">
          <w:rPr>
            <w:lang w:eastAsia="zh-CN"/>
          </w:rPr>
          <w:delText>\cite[]</w:delText>
        </w:r>
      </w:del>
      <w:r w:rsidR="00614616">
        <w:rPr>
          <w:lang w:eastAsia="zh-CN"/>
        </w:rPr>
        <w:t xml:space="preserve">, and achieved </w:t>
      </w:r>
      <w:r w:rsidR="00617AD3">
        <w:rPr>
          <w:lang w:eastAsia="zh-CN"/>
        </w:rPr>
        <w:t>state-of-the-art</w:t>
      </w:r>
      <w:r w:rsidR="00614616">
        <w:rPr>
          <w:lang w:eastAsia="zh-CN"/>
        </w:rPr>
        <w:t xml:space="preserve"> in computer vision task</w:t>
      </w:r>
      <w:r w:rsidR="007F286D">
        <w:rPr>
          <w:lang w:eastAsia="zh-CN"/>
        </w:rPr>
        <w:t xml:space="preserve"> </w:t>
      </w:r>
      <w:r w:rsidR="007F286D">
        <w:rPr>
          <w:lang w:eastAsia="zh-CN"/>
        </w:rPr>
        <w:fldChar w:fldCharType="begin"/>
      </w:r>
      <w:r w:rsidR="00303180">
        <w:rPr>
          <w:lang w:eastAsia="zh-CN"/>
        </w:rPr>
        <w:instrText xml:space="preserve"> ADDIN EN.CITE &lt;EndNote&gt;&lt;Cite&gt;&lt;Author&gt;He&lt;/Author&gt;&lt;Year&gt;2016&lt;/Year&gt;&lt;RecNum&gt;31&lt;/RecNum&gt;&lt;DisplayText&gt;[28]&lt;/DisplayText&gt;&lt;record&gt;&lt;rec-number&gt;31&lt;/rec-number&gt;&lt;foreign-keys&gt;&lt;key app="EN" db-id="2sf0rtfskvt02yezrxjx90d4f52xet9pdf2w" timestamp="1692339174"&gt;31&lt;/key&gt;&lt;/foreign-keys&gt;&lt;ref-type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7F286D">
        <w:rPr>
          <w:lang w:eastAsia="zh-CN"/>
        </w:rPr>
        <w:fldChar w:fldCharType="separate"/>
      </w:r>
      <w:r w:rsidR="00303180">
        <w:rPr>
          <w:noProof/>
          <w:lang w:eastAsia="zh-CN"/>
        </w:rPr>
        <w:t>[28]</w:t>
      </w:r>
      <w:r w:rsidR="007F286D">
        <w:rPr>
          <w:lang w:eastAsia="zh-CN"/>
        </w:rPr>
        <w:fldChar w:fldCharType="end"/>
      </w:r>
      <w:r w:rsidR="00614616">
        <w:rPr>
          <w:lang w:eastAsia="zh-CN"/>
        </w:rPr>
        <w:t>, Nature Language Processing (NLP) tasks</w:t>
      </w:r>
      <w:r w:rsidR="007F286D">
        <w:rPr>
          <w:lang w:eastAsia="zh-CN"/>
        </w:rPr>
        <w:t xml:space="preserve"> </w:t>
      </w:r>
      <w:r w:rsidR="007F286D">
        <w:rPr>
          <w:lang w:eastAsia="zh-CN"/>
        </w:rPr>
        <w:fldChar w:fldCharType="begin"/>
      </w:r>
      <w:r w:rsidR="00303180">
        <w:rPr>
          <w:lang w:eastAsia="zh-CN"/>
        </w:rPr>
        <w:instrText xml:space="preserve"> ADDIN EN.CITE &lt;EndNote&gt;&lt;Cite&gt;&lt;Author&gt;Vaswani&lt;/Author&gt;&lt;Year&gt;2017&lt;/Year&gt;&lt;RecNum&gt;32&lt;/RecNum&gt;&lt;DisplayText&gt;[29]&lt;/DisplayText&gt;&lt;record&gt;&lt;rec-number&gt;32&lt;/rec-number&gt;&lt;foreign-keys&gt;&lt;key app="EN" db-id="2sf0rtfskvt02yezrxjx90d4f52xet9pdf2w" timestamp="1692339175"&gt;32&lt;/key&gt;&lt;/foreign-keys&gt;&lt;ref-type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7F286D">
        <w:rPr>
          <w:lang w:eastAsia="zh-CN"/>
        </w:rPr>
        <w:fldChar w:fldCharType="separate"/>
      </w:r>
      <w:r w:rsidR="00303180">
        <w:rPr>
          <w:noProof/>
          <w:lang w:eastAsia="zh-CN"/>
        </w:rPr>
        <w:t>[29]</w:t>
      </w:r>
      <w:r w:rsidR="007F286D">
        <w:rPr>
          <w:lang w:eastAsia="zh-CN"/>
        </w:rPr>
        <w:fldChar w:fldCharType="end"/>
      </w:r>
      <w:r w:rsidR="00614616">
        <w:rPr>
          <w:lang w:eastAsia="zh-CN"/>
        </w:rPr>
        <w:t xml:space="preserve"> and also raise attention in the area of biomedical analysis</w:t>
      </w:r>
      <w:ins w:id="106" w:author="tang zijia" w:date="2023-08-19T15:13:00Z">
        <w:r w:rsidR="001B547B">
          <w:rPr>
            <w:lang w:eastAsia="zh-CN"/>
          </w:rPr>
          <w:t xml:space="preserve"> </w:t>
        </w:r>
      </w:ins>
      <w:r w:rsidR="00303180">
        <w:rPr>
          <w:lang w:eastAsia="zh-CN"/>
        </w:rPr>
        <w:fldChar w:fldCharType="begin"/>
      </w:r>
      <w:r w:rsidR="00303180">
        <w:rPr>
          <w:lang w:eastAsia="zh-CN"/>
        </w:rPr>
        <w:instrText xml:space="preserve"> ADDIN EN.CITE &lt;EndNote&gt;&lt;Cite&gt;&lt;Author&gt;Lotfollahi&lt;/Author&gt;&lt;Year&gt;2019&lt;/Year&gt;&lt;RecNum&gt;12&lt;/RecNum&gt;&lt;DisplayText&gt;[30, 31]&lt;/DisplayText&gt;&lt;record&gt;&lt;rec-number&gt;12&lt;/rec-number&gt;&lt;foreign-keys&gt;&lt;key app="EN" db-id="2sf0rtfskvt02yezrxjx90d4f52xet9pdf2w" timestamp="1691704694"&gt;12&lt;/key&gt;&lt;/foreign-keys&gt;&lt;ref-type name="Journal Article"&gt;17&lt;/ref-type&gt;&lt;contributors&gt;&lt;authors&gt;&lt;author&gt;Lotfollahi, Mohammad&lt;/author&gt;&lt;author&gt;Wolf, F. Alexander&lt;/author&gt;&lt;author&gt;Theis, Fabian J.&lt;/author&gt;&lt;/authors&gt;&lt;/contributors&gt;&lt;titles&gt;&lt;title&gt;scGen predicts single-cell perturbation responses&lt;/title&gt;&lt;secondary-title&gt;Nature Methods&lt;/secondary-title&gt;&lt;/titles&gt;&lt;periodical&gt;&lt;full-title&gt;Nature Methods&lt;/full-title&gt;&lt;/periodical&gt;&lt;pages&gt;715-721&lt;/pages&gt;&lt;volume&gt;16&lt;/volume&gt;&lt;number&gt;8&lt;/number&gt;&lt;dates&gt;&lt;year&gt;2019&lt;/year&gt;&lt;pub-dates&gt;&lt;date&gt;2019/08/01&lt;/date&gt;&lt;/pub-dates&gt;&lt;/dates&gt;&lt;isbn&gt;1548-7105&lt;/isbn&gt;&lt;urls&gt;&lt;related-urls&gt;&lt;url&gt;https://doi.org/10.1038/s41592-019-0494-8&lt;/url&gt;&lt;/related-urls&gt;&lt;/urls&gt;&lt;electronic-resource-num&gt;10.1038/s41592-019-0494-8&lt;/electronic-resource-num&gt;&lt;/record&gt;&lt;/Cite&gt;&lt;Cite&gt;&lt;Author&gt;Ghahramani&lt;/Author&gt;&lt;Year&gt;2018&lt;/Year&gt;&lt;RecNum&gt;13&lt;/RecNum&gt;&lt;record&gt;&lt;rec-number&gt;13&lt;/rec-number&gt;&lt;foreign-keys&gt;&lt;key app="EN" db-id="2sf0rtfskvt02yezrxjx90d4f52xet9pdf2w" timestamp="1691704695"&gt;13&lt;/key&gt;&lt;/foreign-keys&gt;&lt;ref-type name="Journal Article"&gt;17&lt;/ref-type&gt;&lt;contributors&gt;&lt;authors&gt;&lt;author&gt;Arsham Ghahramani&lt;/author&gt;&lt;author&gt;Fiona M. Watt&lt;/author&gt;&lt;author&gt;Nicholas M. Luscombe&lt;/author&gt;&lt;/authors&gt;&lt;/contributors&gt;&lt;titles&gt;&lt;title&gt;Generative adversarial networks uncover epidermal regulators and predict single cell perturbations&lt;/title&gt;&lt;secondary-title&gt;bioRxiv&lt;/secondary-title&gt;&lt;/titles&gt;&lt;periodical&gt;&lt;full-title&gt;bioRxiv&lt;/full-title&gt;&lt;/periodical&gt;&lt;pages&gt;262501&lt;/pages&gt;&lt;dates&gt;&lt;year&gt;2018&lt;/year&gt;&lt;/dates&gt;&lt;urls&gt;&lt;related-urls&gt;&lt;url&gt;https://www.biorxiv.org/content/biorxiv/early/2018/02/08/262501.full.pdf&lt;/url&gt;&lt;/related-urls&gt;&lt;/urls&gt;&lt;electronic-resource-num&gt;10.1101/262501&lt;/electronic-resource-num&gt;&lt;/record&gt;&lt;/Cite&gt;&lt;/EndNote&gt;</w:instrText>
      </w:r>
      <w:r w:rsidR="00303180">
        <w:rPr>
          <w:lang w:eastAsia="zh-CN"/>
        </w:rPr>
        <w:fldChar w:fldCharType="separate"/>
      </w:r>
      <w:r w:rsidR="00303180">
        <w:rPr>
          <w:noProof/>
          <w:lang w:eastAsia="zh-CN"/>
        </w:rPr>
        <w:t>[30, 31]</w:t>
      </w:r>
      <w:r w:rsidR="00303180">
        <w:rPr>
          <w:lang w:eastAsia="zh-CN"/>
        </w:rPr>
        <w:fldChar w:fldCharType="end"/>
      </w:r>
      <w:del w:id="107" w:author="tang zijia" w:date="2023-08-19T15:13:00Z">
        <w:r w:rsidR="00614616" w:rsidDel="001B547B">
          <w:rPr>
            <w:lang w:eastAsia="zh-CN"/>
          </w:rPr>
          <w:delText>\cite[]</w:delText>
        </w:r>
      </w:del>
      <w:r w:rsidR="00614616">
        <w:rPr>
          <w:lang w:eastAsia="zh-CN"/>
        </w:rPr>
        <w:t xml:space="preserve">. The generative models are a good fit to fill up the blank of the missing pieces in the perturbation task. </w:t>
      </w:r>
      <w:r w:rsidR="00AC6938">
        <w:rPr>
          <w:lang w:eastAsia="zh-CN"/>
        </w:rPr>
        <w:t>Generative Adversarial networks (GAN)</w:t>
      </w:r>
      <w:r w:rsidR="00CC32E4">
        <w:rPr>
          <w:lang w:eastAsia="zh-CN"/>
        </w:rPr>
        <w:t xml:space="preserve"> </w:t>
      </w:r>
      <w:r w:rsidR="00CC32E4">
        <w:rPr>
          <w:lang w:eastAsia="zh-CN"/>
        </w:rPr>
        <w:fldChar w:fldCharType="begin"/>
      </w:r>
      <w:r w:rsidR="00303180">
        <w:rPr>
          <w:lang w:eastAsia="zh-CN"/>
        </w:rPr>
        <w:instrText xml:space="preserve"> ADDIN EN.CITE &lt;EndNote&gt;&lt;Cite&gt;&lt;Author&gt;Goodfellow&lt;/Author&gt;&lt;Year&gt;2014&lt;/Year&gt;&lt;RecNum&gt;20&lt;/RecNum&gt;&lt;DisplayText&gt;[32]&lt;/DisplayText&gt;&lt;record&gt;&lt;rec-number&gt;20&lt;/rec-number&gt;&lt;foreign-keys&gt;&lt;key app="EN" db-id="2sf0rtfskvt02yezrxjx90d4f52xet9pdf2w" timestamp="1691714085"&gt;20&lt;/key&gt;&lt;/foreign-keys&gt;&lt;ref-type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sidR="00CC32E4">
        <w:rPr>
          <w:lang w:eastAsia="zh-CN"/>
        </w:rPr>
        <w:fldChar w:fldCharType="separate"/>
      </w:r>
      <w:r w:rsidR="00303180">
        <w:rPr>
          <w:noProof/>
          <w:lang w:eastAsia="zh-CN"/>
        </w:rPr>
        <w:t>[32]</w:t>
      </w:r>
      <w:r w:rsidR="00CC32E4">
        <w:rPr>
          <w:lang w:eastAsia="zh-CN"/>
        </w:rPr>
        <w:fldChar w:fldCharType="end"/>
      </w:r>
      <w:r w:rsidR="00AC6938">
        <w:rPr>
          <w:lang w:eastAsia="zh-CN"/>
        </w:rPr>
        <w:t xml:space="preserve"> and Variational Auto-Encoders (VAE)</w:t>
      </w:r>
      <w:r w:rsidR="00CC32E4">
        <w:rPr>
          <w:lang w:eastAsia="zh-CN"/>
        </w:rPr>
        <w:t xml:space="preserve"> </w:t>
      </w:r>
      <w:r w:rsidR="00CC32E4">
        <w:rPr>
          <w:lang w:eastAsia="zh-CN"/>
        </w:rPr>
        <w:fldChar w:fldCharType="begin"/>
      </w:r>
      <w:r w:rsidR="00303180">
        <w:rPr>
          <w:lang w:eastAsia="zh-CN"/>
        </w:rPr>
        <w:instrText xml:space="preserve"> ADDIN EN.CITE &lt;EndNote&gt;&lt;Cite&gt;&lt;Author&gt;Kingma&lt;/Author&gt;&lt;Year&gt;2013&lt;/Year&gt;&lt;RecNum&gt;6&lt;/RecNum&gt;&lt;DisplayText&gt;[33]&lt;/DisplayText&gt;&lt;record&gt;&lt;rec-number&gt;6&lt;/rec-number&gt;&lt;foreign-keys&gt;&lt;key app="EN" db-id="2sf0rtfskvt02yezrxjx90d4f52xet9pdf2w" timestamp="1691704693"&gt;6&lt;/key&gt;&lt;/foreign-keys&gt;&lt;ref-type name="Journal Article"&gt;17&lt;/ref-type&gt;&lt;contributors&gt;&lt;authors&gt;&lt;author&gt;Kingma, Diederik P&lt;/author&gt;&lt;author&gt;Welling, Max&lt;/author&gt;&lt;/authors&gt;&lt;/contributors&gt;&lt;titles&gt;&lt;title&gt;Auto-encoding variational bayes&lt;/title&gt;&lt;secondary-title&gt;arXiv preprint arXiv:1312.6114&lt;/secondary-title&gt;&lt;/titles&gt;&lt;periodical&gt;&lt;full-title&gt;arXiv preprint arXiv:1312.6114&lt;/full-title&gt;&lt;/periodical&gt;&lt;dates&gt;&lt;year&gt;2013&lt;/year&gt;&lt;/dates&gt;&lt;urls&gt;&lt;/urls&gt;&lt;/record&gt;&lt;/Cite&gt;&lt;/EndNote&gt;</w:instrText>
      </w:r>
      <w:r w:rsidR="00CC32E4">
        <w:rPr>
          <w:lang w:eastAsia="zh-CN"/>
        </w:rPr>
        <w:fldChar w:fldCharType="separate"/>
      </w:r>
      <w:r w:rsidR="00303180">
        <w:rPr>
          <w:noProof/>
          <w:lang w:eastAsia="zh-CN"/>
        </w:rPr>
        <w:t>[33]</w:t>
      </w:r>
      <w:r w:rsidR="00CC32E4">
        <w:rPr>
          <w:lang w:eastAsia="zh-CN"/>
        </w:rPr>
        <w:fldChar w:fldCharType="end"/>
      </w:r>
      <w:r w:rsidR="00CC32E4">
        <w:rPr>
          <w:lang w:eastAsia="zh-CN"/>
        </w:rPr>
        <w:t xml:space="preserve"> </w:t>
      </w:r>
      <w:r w:rsidR="00AC6938">
        <w:rPr>
          <w:lang w:eastAsia="zh-CN"/>
        </w:rPr>
        <w:t xml:space="preserve">are the two mainstreams in generating the most </w:t>
      </w:r>
      <w:r w:rsidR="00AE77B2">
        <w:rPr>
          <w:rFonts w:hint="eastAsia"/>
          <w:lang w:eastAsia="zh-CN"/>
        </w:rPr>
        <w:t>ass</w:t>
      </w:r>
      <w:r w:rsidR="00AE77B2">
        <w:rPr>
          <w:lang w:eastAsia="zh-CN"/>
        </w:rPr>
        <w:t>ociated</w:t>
      </w:r>
      <w:r w:rsidR="00AC6938">
        <w:rPr>
          <w:lang w:eastAsia="zh-CN"/>
        </w:rPr>
        <w:t xml:space="preserve"> data samples to fill up the blank in the missing data. GAN introduced a generator to construct the “fake” but realistic data and trained a discriminator to adversarial determine whether the “fake” data was good enough. The adversarial battle aimed to train a robust generator to infer high-quality data samples. The major drawback of GAN</w:t>
      </w:r>
      <w:r w:rsidR="0045392B">
        <w:rPr>
          <w:lang w:eastAsia="zh-CN"/>
        </w:rPr>
        <w:t xml:space="preserve"> is that GAN</w:t>
      </w:r>
      <w:r w:rsidR="00AC6938">
        <w:rPr>
          <w:lang w:eastAsia="zh-CN"/>
        </w:rPr>
        <w:t xml:space="preserve"> </w:t>
      </w:r>
      <w:r w:rsidR="0045392B">
        <w:rPr>
          <w:lang w:eastAsia="zh-CN"/>
        </w:rPr>
        <w:t>i</w:t>
      </w:r>
      <w:r w:rsidR="00AC6938">
        <w:rPr>
          <w:lang w:eastAsia="zh-CN"/>
        </w:rPr>
        <w:t xml:space="preserve">s hard to balance the adversarial training </w:t>
      </w:r>
      <w:r w:rsidR="0045392B">
        <w:rPr>
          <w:lang w:eastAsia="zh-CN"/>
        </w:rPr>
        <w:t>which</w:t>
      </w:r>
      <w:r w:rsidR="00AC6938">
        <w:rPr>
          <w:lang w:eastAsia="zh-CN"/>
        </w:rPr>
        <w:t xml:space="preserve"> </w:t>
      </w:r>
      <w:r w:rsidR="006F54FC">
        <w:rPr>
          <w:lang w:eastAsia="zh-CN"/>
        </w:rPr>
        <w:t>led</w:t>
      </w:r>
      <w:r w:rsidR="00AC6938">
        <w:rPr>
          <w:lang w:eastAsia="zh-CN"/>
        </w:rPr>
        <w:t xml:space="preserve"> </w:t>
      </w:r>
      <w:r w:rsidR="0045392B">
        <w:rPr>
          <w:lang w:eastAsia="zh-CN"/>
        </w:rPr>
        <w:t xml:space="preserve">to </w:t>
      </w:r>
      <w:r w:rsidR="00AC6938">
        <w:rPr>
          <w:lang w:eastAsia="zh-CN"/>
        </w:rPr>
        <w:t xml:space="preserve">a useless collapsed generator </w:t>
      </w:r>
      <w:r w:rsidR="0045392B">
        <w:rPr>
          <w:lang w:eastAsia="zh-CN"/>
        </w:rPr>
        <w:t>that</w:t>
      </w:r>
      <w:r w:rsidR="00AC6938">
        <w:rPr>
          <w:lang w:eastAsia="zh-CN"/>
        </w:rPr>
        <w:t xml:space="preserve"> </w:t>
      </w:r>
      <w:r w:rsidR="0045392B">
        <w:rPr>
          <w:lang w:eastAsia="zh-CN"/>
        </w:rPr>
        <w:t>is</w:t>
      </w:r>
      <w:r w:rsidR="00AC6938">
        <w:rPr>
          <w:lang w:eastAsia="zh-CN"/>
        </w:rPr>
        <w:t xml:space="preserve"> very sensitive </w:t>
      </w:r>
      <w:r w:rsidR="0045392B">
        <w:rPr>
          <w:lang w:eastAsia="zh-CN"/>
        </w:rPr>
        <w:t>to the</w:t>
      </w:r>
      <w:r w:rsidR="00AC6938">
        <w:rPr>
          <w:lang w:eastAsia="zh-CN"/>
        </w:rPr>
        <w:t xml:space="preserve"> input noise. sc-WGAN</w:t>
      </w:r>
      <w:r w:rsidR="001C7EDA">
        <w:rPr>
          <w:lang w:eastAsia="zh-CN"/>
        </w:rPr>
        <w:t xml:space="preserve"> </w:t>
      </w:r>
      <w:r w:rsidR="00AC6938">
        <w:rPr>
          <w:lang w:eastAsia="zh-CN"/>
        </w:rPr>
        <w:fldChar w:fldCharType="begin"/>
      </w:r>
      <w:r w:rsidR="00303180">
        <w:rPr>
          <w:lang w:eastAsia="zh-CN"/>
        </w:rPr>
        <w:instrText xml:space="preserve"> ADDIN EN.CITE &lt;EndNote&gt;&lt;Cite&gt;&lt;Author&gt;Ghahramani&lt;/Author&gt;&lt;Year&gt;2018&lt;/Year&gt;&lt;RecNum&gt;13&lt;/RecNum&gt;&lt;DisplayText&gt;[31]&lt;/DisplayText&gt;&lt;record&gt;&lt;rec-number&gt;13&lt;/rec-number&gt;&lt;foreign-keys&gt;&lt;key app="EN" db-id="2sf0rtfskvt02yezrxjx90d4f52xet9pdf2w" timestamp="1691704695"&gt;13&lt;/key&gt;&lt;/foreign-keys&gt;&lt;ref-type name="Journal Article"&gt;17&lt;/ref-type&gt;&lt;contributors&gt;&lt;authors&gt;&lt;author&gt;Arsham Ghahramani&lt;/author&gt;&lt;author&gt;Fiona M. Watt&lt;/author&gt;&lt;author&gt;Nicholas M. Luscombe&lt;/author&gt;&lt;/authors&gt;&lt;/contributors&gt;&lt;titles&gt;&lt;title&gt;Generative adversarial networks uncover epidermal regulators and predict single cell perturbations&lt;/title&gt;&lt;secondary-title&gt;bioRxiv&lt;/secondary-title&gt;&lt;/titles&gt;&lt;periodical&gt;&lt;full-title&gt;bioRxiv&lt;/full-title&gt;&lt;/periodical&gt;&lt;pages&gt;262501&lt;/pages&gt;&lt;dates&gt;&lt;year&gt;2018&lt;/year&gt;&lt;/dates&gt;&lt;urls&gt;&lt;related-urls&gt;&lt;url&gt;https://www.biorxiv.org/content/biorxiv/early/2018/02/08/262501.full.pdf&lt;/url&gt;&lt;/related-urls&gt;&lt;/urls&gt;&lt;electronic-resource-num&gt;10.1101/262501&lt;/electronic-resource-num&gt;&lt;/record&gt;&lt;/Cite&gt;&lt;/EndNote&gt;</w:instrText>
      </w:r>
      <w:r w:rsidR="00AC6938">
        <w:rPr>
          <w:lang w:eastAsia="zh-CN"/>
        </w:rPr>
        <w:fldChar w:fldCharType="separate"/>
      </w:r>
      <w:r w:rsidR="00303180">
        <w:rPr>
          <w:noProof/>
          <w:lang w:eastAsia="zh-CN"/>
        </w:rPr>
        <w:t>[31]</w:t>
      </w:r>
      <w:r w:rsidR="00AC6938">
        <w:rPr>
          <w:lang w:eastAsia="zh-CN"/>
        </w:rPr>
        <w:fldChar w:fldCharType="end"/>
      </w:r>
      <w:r w:rsidR="00AC6938">
        <w:rPr>
          <w:lang w:eastAsia="zh-CN"/>
        </w:rPr>
        <w:t xml:space="preserve"> transferred the more stable WGAN to the single-cell perturbation and st-GAN</w:t>
      </w:r>
      <w:r w:rsidR="002702F8">
        <w:rPr>
          <w:lang w:eastAsia="zh-CN"/>
        </w:rPr>
        <w:t xml:space="preserve"> </w:t>
      </w:r>
      <w:r w:rsidR="00AC6938">
        <w:rPr>
          <w:lang w:eastAsia="zh-CN"/>
        </w:rPr>
        <w:fldChar w:fldCharType="begin"/>
      </w:r>
      <w:r w:rsidR="00303180">
        <w:rPr>
          <w:lang w:eastAsia="zh-CN"/>
        </w:rPr>
        <w:instrText xml:space="preserve"> ADDIN EN.CITE &lt;EndNote&gt;&lt;Cite&gt;&lt;Author&gt;Karras&lt;/Author&gt;&lt;Year&gt;2019&lt;/Year&gt;&lt;RecNum&gt;21&lt;/RecNum&gt;&lt;DisplayText&gt;[34]&lt;/DisplayText&gt;&lt;record&gt;&lt;rec-number&gt;21&lt;/rec-number&gt;&lt;foreign-keys&gt;&lt;key app="EN" db-id="2sf0rtfskvt02yezrxjx90d4f52xet9pdf2w" timestamp="1691714416"&gt;21&lt;/key&gt;&lt;/foreign-keys&gt;&lt;ref-type name="Conference Proceedings"&gt;10&lt;/ref-type&gt;&lt;contributors&gt;&lt;authors&gt;&lt;author&gt;Karras, Tero&lt;/author&gt;&lt;author&gt;Laine, Samuli&lt;/author&gt;&lt;author&gt;Aila, Timo&lt;/author&gt;&lt;/authors&gt;&lt;/contributors&gt;&lt;titles&gt;&lt;title&gt;A style-based generator architecture for generative adversarial networks&lt;/title&gt;&lt;secondary-title&gt;Proceedings of the IEEE/CVF conference on computer vision and pattern recognition&lt;/secondary-title&gt;&lt;/titles&gt;&lt;pages&gt;4401-4410&lt;/pages&gt;&lt;dates&gt;&lt;year&gt;2019&lt;/year&gt;&lt;/dates&gt;&lt;urls&gt;&lt;/urls&gt;&lt;/record&gt;&lt;/Cite&gt;&lt;/EndNote&gt;</w:instrText>
      </w:r>
      <w:r w:rsidR="00AC6938">
        <w:rPr>
          <w:lang w:eastAsia="zh-CN"/>
        </w:rPr>
        <w:fldChar w:fldCharType="separate"/>
      </w:r>
      <w:r w:rsidR="00303180">
        <w:rPr>
          <w:noProof/>
          <w:lang w:eastAsia="zh-CN"/>
        </w:rPr>
        <w:t>[34]</w:t>
      </w:r>
      <w:r w:rsidR="00AC6938">
        <w:rPr>
          <w:lang w:eastAsia="zh-CN"/>
        </w:rPr>
        <w:fldChar w:fldCharType="end"/>
      </w:r>
      <w:r w:rsidR="00AC6938">
        <w:rPr>
          <w:lang w:eastAsia="zh-CN"/>
        </w:rPr>
        <w:t xml:space="preserve"> introduced </w:t>
      </w:r>
      <w:r w:rsidR="0045392B">
        <w:rPr>
          <w:lang w:eastAsia="zh-CN"/>
        </w:rPr>
        <w:t>the idea of style transferring that</w:t>
      </w:r>
      <w:r w:rsidR="00AC6938">
        <w:rPr>
          <w:lang w:eastAsia="zh-CN"/>
        </w:rPr>
        <w:t xml:space="preserve"> </w:t>
      </w:r>
      <w:r w:rsidR="0045392B">
        <w:rPr>
          <w:lang w:eastAsia="zh-CN"/>
        </w:rPr>
        <w:t>transfer</w:t>
      </w:r>
      <w:r w:rsidR="00AC6938">
        <w:rPr>
          <w:lang w:eastAsia="zh-CN"/>
        </w:rPr>
        <w:t xml:space="preserve"> multiple styles</w:t>
      </w:r>
      <w:r w:rsidR="0045392B">
        <w:rPr>
          <w:lang w:eastAsia="zh-CN"/>
        </w:rPr>
        <w:t xml:space="preserve"> </w:t>
      </w:r>
      <w:r w:rsidR="00AC6938">
        <w:rPr>
          <w:lang w:eastAsia="zh-CN"/>
        </w:rPr>
        <w:t>determined by the users</w:t>
      </w:r>
      <w:r w:rsidR="0045392B">
        <w:rPr>
          <w:lang w:eastAsia="zh-CN"/>
        </w:rPr>
        <w:t xml:space="preserve"> to the generator</w:t>
      </w:r>
      <w:r w:rsidR="00AC6938">
        <w:rPr>
          <w:lang w:eastAsia="zh-CN"/>
        </w:rPr>
        <w:t xml:space="preserve">. On the opposite, VAE is more elegant </w:t>
      </w:r>
      <w:r w:rsidR="0045392B">
        <w:rPr>
          <w:lang w:eastAsia="zh-CN"/>
        </w:rPr>
        <w:t>from</w:t>
      </w:r>
      <w:r w:rsidR="00AC6938">
        <w:rPr>
          <w:lang w:eastAsia="zh-CN"/>
        </w:rPr>
        <w:t xml:space="preserve"> the mathematic perspective, which </w:t>
      </w:r>
      <w:r w:rsidR="00AC6938">
        <w:t xml:space="preserve">assumed result can be sampled from a multivariate Gaussian distribution and used an encoder to estimate the mean and variance of the Gaussian distribution components of the original distributions, then generate new data observations from the estimated distribution using variational inference. The generated samples from VAE were more stable but usually blurred and </w:t>
      </w:r>
      <w:r w:rsidR="00AE77B2">
        <w:rPr>
          <w:rFonts w:hint="eastAsia"/>
          <w:lang w:eastAsia="zh-CN"/>
        </w:rPr>
        <w:t>rela</w:t>
      </w:r>
      <w:r w:rsidR="00AE77B2">
        <w:rPr>
          <w:lang w:eastAsia="zh-CN"/>
        </w:rPr>
        <w:t>ted</w:t>
      </w:r>
      <w:r w:rsidR="00AC6938">
        <w:t xml:space="preserve"> to the mean of the observation datasets. In particular, scGEN</w:t>
      </w:r>
      <w:r w:rsidR="002702F8">
        <w:t xml:space="preserve"> </w:t>
      </w:r>
      <w:r w:rsidR="00AC6938">
        <w:fldChar w:fldCharType="begin"/>
      </w:r>
      <w:r w:rsidR="00303180">
        <w:instrText xml:space="preserve"> ADDIN EN.CITE &lt;EndNote&gt;&lt;Cite&gt;&lt;Author&gt;Lotfollahi&lt;/Author&gt;&lt;Year&gt;2019&lt;/Year&gt;&lt;RecNum&gt;12&lt;/RecNum&gt;&lt;DisplayText&gt;[30]&lt;/DisplayText&gt;&lt;record&gt;&lt;rec-number&gt;12&lt;/rec-number&gt;&lt;foreign-keys&gt;&lt;key app="EN" db-id="2sf0rtfskvt02yezrxjx90d4f52xet9pdf2w" timestamp="1691704694"&gt;12&lt;/key&gt;&lt;/foreign-keys&gt;&lt;ref-type name="Journal Article"&gt;17&lt;/ref-type&gt;&lt;contributors&gt;&lt;authors&gt;&lt;author&gt;Lotfollahi, Mohammad&lt;/author&gt;&lt;author&gt;Wolf, F. Alexander&lt;/author&gt;&lt;author&gt;Theis, Fabian J.&lt;/author&gt;&lt;/authors&gt;&lt;/contributors&gt;&lt;titles&gt;&lt;title&gt;scGen predicts single-cell perturbation responses&lt;/title&gt;&lt;secondary-title&gt;Nature Methods&lt;/secondary-title&gt;&lt;/titles&gt;&lt;periodical&gt;&lt;full-title&gt;Nature Methods&lt;/full-title&gt;&lt;/periodical&gt;&lt;pages&gt;715-721&lt;/pages&gt;&lt;volume&gt;16&lt;/volume&gt;&lt;number&gt;8&lt;/number&gt;&lt;dates&gt;&lt;year&gt;2019&lt;/year&gt;&lt;pub-dates&gt;&lt;date&gt;2019/08/01&lt;/date&gt;&lt;/pub-dates&gt;&lt;/dates&gt;&lt;isbn&gt;1548-7105&lt;/isbn&gt;&lt;urls&gt;&lt;related-urls&gt;&lt;url&gt;https://doi.org/10.1038/s41592-019-0494-8&lt;/url&gt;&lt;/related-urls&gt;&lt;/urls&gt;&lt;electronic-resource-num&gt;10.1038/s41592-019-0494-8&lt;/electronic-resource-num&gt;&lt;/record&gt;&lt;/Cite&gt;&lt;/EndNote&gt;</w:instrText>
      </w:r>
      <w:r w:rsidR="00AC6938">
        <w:fldChar w:fldCharType="separate"/>
      </w:r>
      <w:r w:rsidR="00303180">
        <w:rPr>
          <w:noProof/>
        </w:rPr>
        <w:t>[30]</w:t>
      </w:r>
      <w:r w:rsidR="00AC6938">
        <w:fldChar w:fldCharType="end"/>
      </w:r>
      <w:r w:rsidR="00AC6938">
        <w:t xml:space="preserve"> assumed a fixed linear gap between the control cells and the stimulation cells, calculated the latent difference from both datasets and predicted the stimulation cell response using latent representation from control cells and the stimulated cells. Conditional Variational Auto-Encoder (CVAE)</w:t>
      </w:r>
      <w:r w:rsidR="002702F8">
        <w:t xml:space="preserve"> </w:t>
      </w:r>
      <w:r w:rsidR="00AC6938">
        <w:fldChar w:fldCharType="begin"/>
      </w:r>
      <w:r w:rsidR="00303180">
        <w:instrText xml:space="preserve"> ADDIN EN.CITE &lt;EndNote&gt;&lt;Cite&gt;&lt;Author&gt;Cortes&lt;/Author&gt;&lt;Year&gt;2015&lt;/Year&gt;&lt;RecNum&gt;7&lt;/RecNum&gt;&lt;DisplayText&gt;[35]&lt;/DisplayText&gt;&lt;record&gt;&lt;rec-number&gt;7&lt;/rec-number&gt;&lt;foreign-keys&gt;&lt;key app="EN" db-id="2sf0rtfskvt02yezrxjx90d4f52xet9pdf2w" timestamp="1691704693"&gt;7&lt;/key&gt;&lt;/foreign-keys&gt;&lt;ref-type name="Conference Proceedings"&gt;10&lt;/ref-type&gt;&lt;contributors&gt;&lt;authors&gt;&lt;author&gt;Cortes, Corinna&lt;/author&gt;&lt;author&gt;Lawarence, N&lt;/author&gt;&lt;author&gt;Lee, D&lt;/author&gt;&lt;author&gt;Sugiyama, M&lt;/author&gt;&lt;author&gt;Garnett, R&lt;/author&gt;&lt;/authors&gt;&lt;/contributors&gt;&lt;titles&gt;&lt;title&gt;Advances in neural information processing systems 28&lt;/title&gt;&lt;secondary-title&gt;Proceedings of the 29th Annual Conference on Neural Information Processing Systems&lt;/secondary-title&gt;&lt;/titles&gt;&lt;dates&gt;&lt;year&gt;2015&lt;/year&gt;&lt;/dates&gt;&lt;urls&gt;&lt;/urls&gt;&lt;/record&gt;&lt;/Cite&gt;&lt;/EndNote&gt;</w:instrText>
      </w:r>
      <w:r w:rsidR="00AC6938">
        <w:fldChar w:fldCharType="separate"/>
      </w:r>
      <w:r w:rsidR="00303180">
        <w:rPr>
          <w:noProof/>
        </w:rPr>
        <w:t>[35]</w:t>
      </w:r>
      <w:r w:rsidR="00AC6938">
        <w:fldChar w:fldCharType="end"/>
      </w:r>
      <w:r w:rsidR="00AC6938">
        <w:t xml:space="preserve"> introduced more constraints to the neural network, allowing the end-users to generate more desired reconstructed samples for customized demands. </w:t>
      </w:r>
    </w:p>
    <w:p w14:paraId="3C01F304" w14:textId="33D02DB6" w:rsidR="00AC6938" w:rsidRDefault="00B32EE9" w:rsidP="00AC6938">
      <w:pPr>
        <w:pStyle w:val="a0"/>
      </w:pPr>
      <w:ins w:id="108" w:author="Qianqian Song" w:date="2023-08-18T12:23:00Z">
        <w:r>
          <w:rPr>
            <w:lang w:eastAsia="zh-CN"/>
          </w:rPr>
          <w:t xml:space="preserve">In this manuscript, </w:t>
        </w:r>
      </w:ins>
      <w:r w:rsidR="00AC6938">
        <w:t>we presented a novel tool</w:t>
      </w:r>
      <w:ins w:id="109" w:author="Qianqian Song" w:date="2023-08-18T12:23:00Z">
        <w:r w:rsidR="00C815F4">
          <w:t xml:space="preserve">, i.e., </w:t>
        </w:r>
      </w:ins>
      <w:del w:id="110" w:author="Qianqian Song" w:date="2023-08-18T12:23:00Z">
        <w:r w:rsidR="00AC6938" w:rsidDel="003509AD">
          <w:delText xml:space="preserve"> named </w:delText>
        </w:r>
        <w:r w:rsidR="00AC6938" w:rsidDel="00E3072A">
          <w:delText>“</w:delText>
        </w:r>
      </w:del>
      <w:r w:rsidR="00AC6938">
        <w:t>scPerb</w:t>
      </w:r>
      <w:del w:id="111" w:author="Qianqian Song" w:date="2023-08-18T12:23:00Z">
        <w:r w:rsidR="00AC6938" w:rsidDel="00F34DD3">
          <w:delText>”</w:delText>
        </w:r>
      </w:del>
      <w:del w:id="112" w:author="Qianqian Song" w:date="2023-08-18T12:24:00Z">
        <w:r w:rsidR="00AC6938" w:rsidDel="00317754">
          <w:delText xml:space="preserve"> (</w:delText>
        </w:r>
        <w:r w:rsidR="00AC6938" w:rsidDel="00611AF2">
          <w:delText xml:space="preserve">shown </w:delText>
        </w:r>
        <w:r w:rsidR="00AC6938" w:rsidDel="00317754">
          <w:delText>Fig.1)</w:delText>
        </w:r>
      </w:del>
      <w:r w:rsidR="00AC6938">
        <w:t xml:space="preserve">, </w:t>
      </w:r>
      <w:ins w:id="113" w:author="Qianqian Song" w:date="2023-08-18T12:24:00Z">
        <w:r w:rsidR="006E2548">
          <w:t xml:space="preserve">to </w:t>
        </w:r>
      </w:ins>
      <w:ins w:id="114" w:author="Qianqian Song" w:date="2023-08-18T12:25:00Z">
        <w:r w:rsidR="00BA73A8">
          <w:rPr>
            <w:lang w:eastAsia="zh-CN"/>
          </w:rPr>
          <w:t>predict</w:t>
        </w:r>
      </w:ins>
      <w:ins w:id="115" w:author="Qianqian Song" w:date="2023-08-18T12:23:00Z">
        <w:r w:rsidR="009D40EC">
          <w:rPr>
            <w:lang w:eastAsia="zh-CN"/>
          </w:rPr>
          <w:t xml:space="preserve"> </w:t>
        </w:r>
      </w:ins>
      <w:ins w:id="116" w:author="Qianqian Song" w:date="2023-08-18T12:25:00Z">
        <w:r w:rsidR="004C2BC5">
          <w:rPr>
            <w:lang w:eastAsia="zh-CN"/>
          </w:rPr>
          <w:t>single-cell</w:t>
        </w:r>
      </w:ins>
      <w:ins w:id="117" w:author="Qianqian Song" w:date="2023-08-18T12:23:00Z">
        <w:r w:rsidR="009D40EC">
          <w:rPr>
            <w:lang w:eastAsia="zh-CN"/>
          </w:rPr>
          <w:t xml:space="preserve"> gene </w:t>
        </w:r>
      </w:ins>
      <w:ins w:id="118" w:author="Qianqian Song" w:date="2023-08-18T12:25:00Z">
        <w:r w:rsidR="00B44DDC">
          <w:rPr>
            <w:lang w:eastAsia="zh-CN"/>
          </w:rPr>
          <w:t xml:space="preserve">expressions </w:t>
        </w:r>
        <w:r w:rsidR="006A3163">
          <w:rPr>
            <w:lang w:eastAsia="zh-CN"/>
          </w:rPr>
          <w:t>under</w:t>
        </w:r>
      </w:ins>
      <w:ins w:id="119" w:author="Qianqian Song" w:date="2023-08-18T12:23:00Z">
        <w:r w:rsidR="009D40EC">
          <w:rPr>
            <w:lang w:eastAsia="zh-CN"/>
          </w:rPr>
          <w:t xml:space="preserve"> specific conditions such as a dose </w:t>
        </w:r>
        <w:r w:rsidR="009D40EC">
          <w:rPr>
            <w:lang w:eastAsia="zh-CN"/>
          </w:rPr>
          <w:fldChar w:fldCharType="begin"/>
        </w:r>
      </w:ins>
      <w:r w:rsidR="00303180">
        <w:rPr>
          <w:lang w:eastAsia="zh-CN"/>
        </w:rPr>
        <w:instrText xml:space="preserve"> ADDIN EN.CITE &lt;EndNote&gt;&lt;Cite&gt;&lt;Author&gt;Kang&lt;/Author&gt;&lt;Year&gt;2018&lt;/Year&gt;&lt;RecNum&gt;9&lt;/RecNum&gt;&lt;DisplayText&gt;[36]&lt;/DisplayText&gt;&lt;record&gt;&lt;rec-number&gt;9&lt;/rec-number&gt;&lt;foreign-keys&gt;&lt;key app="EN" db-id="2sf0rtfskvt02yezrxjx90d4f52xet9pdf2w" timestamp="1691704693"&gt;9&lt;/key&gt;&lt;/foreign-keys&gt;&lt;ref-type name="Journal Article"&gt;17&lt;/ref-type&gt;&lt;contributors&gt;&lt;authors&gt;&lt;author&gt;Kang, Hyun Min&lt;/author&gt;&lt;author&gt;Subramaniam, Meena&lt;/author&gt;&lt;author&gt;Targ, Sasha&lt;/author&gt;&lt;author&gt;Nguyen, Michelle&lt;/author&gt;&lt;author&gt;Maliskova, Lenka&lt;/author&gt;&lt;author&gt;McCarthy, Elizabeth&lt;/author&gt;&lt;author&gt;Wan, Eunice&lt;/author&gt;&lt;author&gt;Wong, Simon&lt;/author&gt;&lt;author&gt;Byrnes, Lauren&lt;/author&gt;&lt;author&gt;Lanata, Cristina M&lt;/author&gt;&lt;/authors&gt;&lt;/contributors&gt;&lt;titles&gt;&lt;title&gt;Multiplexed droplet single-cell RNA-sequencing using natural genetic variation&lt;/title&gt;&lt;secondary-title&gt;Nature biotechnology&lt;/secondary-title&gt;&lt;/titles&gt;&lt;periodical&gt;&lt;full-title&gt;Nature biotechnology&lt;/full-title&gt;&lt;/periodical&gt;&lt;pages&gt;89-94&lt;/pages&gt;&lt;volume&gt;36&lt;/volume&gt;&lt;number&gt;1&lt;/number&gt;&lt;dates&gt;&lt;year&gt;2018&lt;/year&gt;&lt;/dates&gt;&lt;isbn&gt;1087-0156&lt;/isbn&gt;&lt;urls&gt;&lt;/urls&gt;&lt;/record&gt;&lt;/Cite&gt;&lt;/EndNote&gt;</w:instrText>
      </w:r>
      <w:ins w:id="120" w:author="Qianqian Song" w:date="2023-08-18T12:23:00Z">
        <w:r w:rsidR="009D40EC">
          <w:rPr>
            <w:lang w:eastAsia="zh-CN"/>
          </w:rPr>
          <w:fldChar w:fldCharType="separate"/>
        </w:r>
      </w:ins>
      <w:r w:rsidR="00303180">
        <w:rPr>
          <w:noProof/>
          <w:lang w:eastAsia="zh-CN"/>
        </w:rPr>
        <w:t>[36]</w:t>
      </w:r>
      <w:ins w:id="121" w:author="Qianqian Song" w:date="2023-08-18T12:23:00Z">
        <w:r w:rsidR="009D40EC">
          <w:rPr>
            <w:lang w:eastAsia="zh-CN"/>
          </w:rPr>
          <w:fldChar w:fldCharType="end"/>
        </w:r>
        <w:r w:rsidR="009D40EC">
          <w:rPr>
            <w:lang w:eastAsia="zh-CN"/>
          </w:rPr>
          <w:t xml:space="preserve">, a treatment </w:t>
        </w:r>
        <w:r w:rsidR="009D40EC">
          <w:rPr>
            <w:lang w:eastAsia="zh-CN"/>
          </w:rPr>
          <w:fldChar w:fldCharType="begin"/>
        </w:r>
      </w:ins>
      <w:r w:rsidR="00303180">
        <w:rPr>
          <w:lang w:eastAsia="zh-CN"/>
        </w:rPr>
        <w:instrText xml:space="preserve"> ADDIN EN.CITE &lt;EndNote&gt;&lt;Cite&gt;&lt;Author&gt;Haber&lt;/Author&gt;&lt;Year&gt;2017&lt;/Year&gt;&lt;RecNum&gt;8&lt;/RecNum&gt;&lt;DisplayText&gt;[37, 38]&lt;/DisplayText&gt;&lt;record&gt;&lt;rec-number&gt;8&lt;/rec-number&gt;&lt;foreign-keys&gt;&lt;key app="EN" db-id="2sf0rtfskvt02yezrxjx90d4f52xet9pdf2w" timestamp="1691704693"&gt;8&lt;/key&gt;&lt;/foreign-keys&gt;&lt;ref-type name="Journal Article"&gt;17&lt;/ref-type&gt;&lt;contributors&gt;&lt;authors&gt;&lt;author&gt;Haber, Adam L&lt;/author&gt;&lt;author&gt;Biton, Moshe&lt;/author&gt;&lt;author&gt;Rogel, Noga&lt;/author&gt;&lt;author&gt;Herbst, Rebecca H&lt;/author&gt;&lt;author&gt;Shekhar, Karthik&lt;/author&gt;&lt;author&gt;Smillie, Christopher&lt;/author&gt;&lt;author&gt;Burgin, Grace&lt;/author&gt;&lt;author&gt;Delorey, Toni M&lt;/author&gt;&lt;author&gt;Howitt, Michael R&lt;/author&gt;&lt;author&gt;Katz, Yarden&lt;/author&gt;&lt;/authors&gt;&lt;/contributors&gt;&lt;titles&gt;&lt;title&gt;A single-cell survey of the small intestinal epithelium&lt;/title&gt;&lt;secondary-title&gt;Nature&lt;/secondary-title&gt;&lt;/titles&gt;&lt;periodical&gt;&lt;full-title&gt;Nature&lt;/full-title&gt;&lt;/periodical&gt;&lt;pages&gt;333-339&lt;/pages&gt;&lt;volume&gt;551&lt;/volume&gt;&lt;number&gt;7680&lt;/number&gt;&lt;dates&gt;&lt;year&gt;2017&lt;/year&gt;&lt;/dates&gt;&lt;isbn&gt;0028-0836&lt;/isbn&gt;&lt;urls&gt;&lt;/urls&gt;&lt;/record&gt;&lt;/Cite&gt;&lt;Cite&gt;&lt;Author&gt;Hagai&lt;/Author&gt;&lt;Year&gt;2018&lt;/Year&gt;&lt;RecNum&gt;29&lt;/RecNum&gt;&lt;record&gt;&lt;rec-number&gt;29&lt;/rec-number&gt;&lt;foreign-keys&gt;&lt;key app="EN" db-id="2sf0rtfskvt02yezrxjx90d4f52xet9pdf2w" timestamp="1691878681"&gt;29&lt;/key&gt;&lt;/foreign-keys&gt;&lt;ref-type name="Journal Article"&gt;17&lt;/ref-type&gt;&lt;contributors&gt;&lt;authors&gt;&lt;author&gt;Hagai, Tzachi&lt;/author&gt;&lt;author&gt;Chen, Xi&lt;/author&gt;&lt;author&gt;Miragaia, Ricardo J&lt;/author&gt;&lt;author&gt;Rostom, Raghd&lt;/author&gt;&lt;author&gt;Gomes, Tomás&lt;/author&gt;&lt;author&gt;Kunowska, Natalia&lt;/author&gt;&lt;author&gt;Henriksson, Johan&lt;/author&gt;&lt;author&gt;Park, Jong-Eun&lt;/author&gt;&lt;author&gt;Proserpio, Valentina&lt;/author&gt;&lt;author&gt;Donati, Giacomo&lt;/author&gt;&lt;/authors&gt;&lt;/contributors&gt;&lt;titles&gt;&lt;title&gt;Gene expression variability across cells and species shapes innate immunity&lt;/title&gt;&lt;secondary-title&gt;Nature&lt;/secondary-title&gt;&lt;/titles&gt;&lt;periodical&gt;&lt;full-title&gt;Nature&lt;/full-title&gt;&lt;/periodical&gt;&lt;pages&gt;197-202&lt;/pages&gt;&lt;volume&gt;563&lt;/volume&gt;&lt;number&gt;7730&lt;/number&gt;&lt;dates&gt;&lt;year&gt;2018&lt;/year&gt;&lt;/dates&gt;&lt;isbn&gt;0028-0836&lt;/isbn&gt;&lt;urls&gt;&lt;/urls&gt;&lt;/record&gt;&lt;/Cite&gt;&lt;/EndNote&gt;</w:instrText>
      </w:r>
      <w:ins w:id="122" w:author="Qianqian Song" w:date="2023-08-18T12:23:00Z">
        <w:r w:rsidR="009D40EC">
          <w:rPr>
            <w:lang w:eastAsia="zh-CN"/>
          </w:rPr>
          <w:fldChar w:fldCharType="separate"/>
        </w:r>
      </w:ins>
      <w:r w:rsidR="00303180">
        <w:rPr>
          <w:noProof/>
          <w:lang w:eastAsia="zh-CN"/>
        </w:rPr>
        <w:t>[37, 38]</w:t>
      </w:r>
      <w:ins w:id="123" w:author="Qianqian Song" w:date="2023-08-18T12:23:00Z">
        <w:r w:rsidR="009D40EC">
          <w:rPr>
            <w:lang w:eastAsia="zh-CN"/>
          </w:rPr>
          <w:fldChar w:fldCharType="end"/>
        </w:r>
        <w:r w:rsidR="009D40EC">
          <w:rPr>
            <w:lang w:eastAsia="zh-CN"/>
          </w:rPr>
          <w:t xml:space="preserve">, or a modification of genes </w:t>
        </w:r>
        <w:r w:rsidR="009D40EC">
          <w:rPr>
            <w:lang w:eastAsia="zh-CN"/>
          </w:rPr>
          <w:fldChar w:fldCharType="begin">
            <w:fldData xml:space="preserve">PEVuZE5vdGU+PENpdGU+PEF1dGhvcj5EaXhpdDwvQXV0aG9yPjxZZWFyPjIwMTY8L1llYXI+PFJl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</w:fldData>
          </w:fldChar>
        </w:r>
      </w:ins>
      <w:r w:rsidR="00303180">
        <w:rPr>
          <w:lang w:eastAsia="zh-CN"/>
        </w:rPr>
        <w:instrText xml:space="preserve"> ADDIN EN.CITE </w:instrText>
      </w:r>
      <w:r w:rsidR="00303180">
        <w:rPr>
          <w:lang w:eastAsia="zh-CN"/>
        </w:rPr>
        <w:fldChar w:fldCharType="begin">
          <w:fldData xml:space="preserve">PEVuZE5vdGU+PENpdGU+PEF1dGhvcj5EaXhpdDwvQXV0aG9yPjxZZWFyPjIwMTY8L1llYXI+PFJl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</w:fldData>
        </w:fldChar>
      </w:r>
      <w:r w:rsidR="00303180">
        <w:rPr>
          <w:lang w:eastAsia="zh-CN"/>
        </w:rPr>
        <w:instrText xml:space="preserve"> ADDIN EN.CITE.DATA </w:instrText>
      </w:r>
      <w:r w:rsidR="00303180">
        <w:rPr>
          <w:lang w:eastAsia="zh-CN"/>
        </w:rPr>
      </w:r>
      <w:r w:rsidR="00303180">
        <w:rPr>
          <w:lang w:eastAsia="zh-CN"/>
        </w:rPr>
        <w:fldChar w:fldCharType="end"/>
      </w:r>
      <w:ins w:id="124" w:author="Qianqian Song" w:date="2023-08-18T12:23:00Z">
        <w:r w:rsidR="009D40EC">
          <w:rPr>
            <w:lang w:eastAsia="zh-CN"/>
          </w:rPr>
        </w:r>
        <w:r w:rsidR="009D40EC">
          <w:rPr>
            <w:lang w:eastAsia="zh-CN"/>
          </w:rPr>
          <w:fldChar w:fldCharType="separate"/>
        </w:r>
      </w:ins>
      <w:r w:rsidR="00303180">
        <w:rPr>
          <w:noProof/>
          <w:lang w:eastAsia="zh-CN"/>
        </w:rPr>
        <w:t>[39-41]</w:t>
      </w:r>
      <w:ins w:id="125" w:author="Qianqian Song" w:date="2023-08-18T12:23:00Z">
        <w:r w:rsidR="009D40EC">
          <w:rPr>
            <w:lang w:eastAsia="zh-CN"/>
          </w:rPr>
          <w:fldChar w:fldCharType="end"/>
        </w:r>
      </w:ins>
      <w:ins w:id="126" w:author="Qianqian Song" w:date="2023-08-18T12:24:00Z">
        <w:r w:rsidR="00317754">
          <w:rPr>
            <w:lang w:eastAsia="zh-CN"/>
          </w:rPr>
          <w:t xml:space="preserve"> </w:t>
        </w:r>
        <w:r w:rsidR="00317754">
          <w:t xml:space="preserve">(Fig.1). </w:t>
        </w:r>
      </w:ins>
      <w:r w:rsidR="00AC6938" w:rsidRPr="00A45255">
        <w:rPr>
          <w:strike/>
          <w:rPrChange w:id="127" w:author="Qianqian Song" w:date="2023-08-18T12:24:00Z">
            <w:rPr/>
          </w:rPrChange>
        </w:rPr>
        <w:t>which was inspired by the VAE</w:t>
      </w:r>
      <w:r w:rsidR="002702F8" w:rsidRPr="00A45255">
        <w:rPr>
          <w:strike/>
          <w:rPrChange w:id="128" w:author="Qianqian Song" w:date="2023-08-18T12:24:00Z">
            <w:rPr/>
          </w:rPrChange>
        </w:rPr>
        <w:t xml:space="preserve"> </w:t>
      </w:r>
      <w:r w:rsidR="00AC6938" w:rsidRPr="00A45255">
        <w:rPr>
          <w:strike/>
          <w:rPrChange w:id="129" w:author="Qianqian Song" w:date="2023-08-18T12:24:00Z">
            <w:rPr/>
          </w:rPrChange>
        </w:rPr>
        <w:fldChar w:fldCharType="begin"/>
      </w:r>
      <w:r w:rsidR="00303180">
        <w:rPr>
          <w:strike/>
        </w:rPr>
        <w:instrText xml:space="preserve"> ADDIN EN.CITE &lt;EndNote&gt;&lt;Cite&gt;&lt;Author&gt;Kingma&lt;/Author&gt;&lt;Year&gt;2013&lt;/Year&gt;&lt;RecNum&gt;6&lt;/RecNum&gt;&lt;DisplayText&gt;[33]&lt;/DisplayText&gt;&lt;record&gt;&lt;rec-number&gt;6&lt;/rec-number&gt;&lt;foreign-keys&gt;&lt;key app="EN" db-id="2sf0rtfskvt02yezrxjx90d4f52xet9pdf2w" timestamp="1691704693"&gt;6&lt;/key&gt;&lt;/foreign-keys&gt;&lt;ref-type name="Journal Article"&gt;17&lt;/ref-type&gt;&lt;contributors&gt;&lt;authors&gt;&lt;author&gt;Kingma, Diederik P&lt;/author&gt;&lt;author&gt;Welling, Max&lt;/author&gt;&lt;/authors&gt;&lt;/contributors&gt;&lt;titles&gt;&lt;title&gt;Auto-encoding variational bayes&lt;/title&gt;&lt;secondary-title&gt;arXiv preprint arXiv:1312.6114&lt;/secondary-title&gt;&lt;/titles&gt;&lt;periodical&gt;&lt;full-title&gt;arXiv preprint arXiv:1312.6114&lt;/full-title&gt;&lt;/periodical&gt;&lt;dates&gt;&lt;year&gt;2013&lt;/year&gt;&lt;/dates&gt;&lt;urls&gt;&lt;/urls&gt;&lt;/record&gt;&lt;/Cite&gt;&lt;/EndNote&gt;</w:instrText>
      </w:r>
      <w:r w:rsidR="00AC6938" w:rsidRPr="00A45255">
        <w:rPr>
          <w:strike/>
          <w:rPrChange w:id="130" w:author="Qianqian Song" w:date="2023-08-18T12:24:00Z">
            <w:rPr/>
          </w:rPrChange>
        </w:rPr>
        <w:fldChar w:fldCharType="separate"/>
      </w:r>
      <w:r w:rsidR="00303180">
        <w:rPr>
          <w:strike/>
          <w:noProof/>
        </w:rPr>
        <w:t>[33]</w:t>
      </w:r>
      <w:r w:rsidR="00AC6938" w:rsidRPr="00A45255">
        <w:rPr>
          <w:strike/>
          <w:rPrChange w:id="131" w:author="Qianqian Song" w:date="2023-08-18T12:24:00Z">
            <w:rPr/>
          </w:rPrChange>
        </w:rPr>
        <w:fldChar w:fldCharType="end"/>
      </w:r>
      <w:r w:rsidR="00AC6938" w:rsidRPr="00A45255">
        <w:rPr>
          <w:strike/>
          <w:rPrChange w:id="132" w:author="Qianqian Song" w:date="2023-08-18T12:24:00Z">
            <w:rPr/>
          </w:rPrChange>
        </w:rPr>
        <w:t xml:space="preserve"> and style-transfer GAN</w:t>
      </w:r>
      <w:r w:rsidR="002702F8" w:rsidRPr="00A45255">
        <w:rPr>
          <w:strike/>
          <w:rPrChange w:id="133" w:author="Qianqian Song" w:date="2023-08-18T12:24:00Z">
            <w:rPr/>
          </w:rPrChange>
        </w:rPr>
        <w:t xml:space="preserve"> </w:t>
      </w:r>
      <w:r w:rsidR="00AC6938" w:rsidRPr="00A45255">
        <w:rPr>
          <w:strike/>
          <w:rPrChange w:id="134" w:author="Qianqian Song" w:date="2023-08-18T12:24:00Z">
            <w:rPr/>
          </w:rPrChange>
        </w:rPr>
        <w:fldChar w:fldCharType="begin"/>
      </w:r>
      <w:r w:rsidR="00303180">
        <w:rPr>
          <w:strike/>
        </w:rPr>
        <w:instrText xml:space="preserve"> ADDIN EN.CITE &lt;EndNote&gt;&lt;Cite&gt;&lt;Author&gt;Karras&lt;/Author&gt;&lt;Year&gt;2019&lt;/Year&gt;&lt;RecNum&gt;21&lt;/RecNum&gt;&lt;DisplayText&gt;[34]&lt;/DisplayText&gt;&lt;record&gt;&lt;rec-number&gt;21&lt;/rec-number&gt;&lt;foreign-keys&gt;&lt;key app="EN" db-id="2sf0rtfskvt02yezrxjx90d4f52xet9pdf2w" timestamp="1691714416"&gt;21&lt;/key&gt;&lt;/foreign-keys&gt;&lt;ref-type name="Conference Proceedings"&gt;10&lt;/ref-type&gt;&lt;contributors&gt;&lt;authors&gt;&lt;author&gt;Karras, Tero&lt;/author&gt;&lt;author&gt;Laine, Samuli&lt;/author&gt;&lt;author&gt;Aila, Timo&lt;/author&gt;&lt;/authors&gt;&lt;/contributors&gt;&lt;titles&gt;&lt;title&gt;A style-based generator architecture for generative adversarial networks&lt;/title&gt;&lt;secondary-title&gt;Proceedings of the IEEE/CVF conference on computer vision and pattern recognition&lt;/secondary-title&gt;&lt;/titles&gt;&lt;pages&gt;4401-4410&lt;/pages&gt;&lt;dates&gt;&lt;year&gt;2019&lt;/year&gt;&lt;/dates&gt;&lt;urls&gt;&lt;/urls&gt;&lt;/record&gt;&lt;/Cite&gt;&lt;/EndNote&gt;</w:instrText>
      </w:r>
      <w:r w:rsidR="00AC6938" w:rsidRPr="00A45255">
        <w:rPr>
          <w:strike/>
          <w:rPrChange w:id="135" w:author="Qianqian Song" w:date="2023-08-18T12:24:00Z">
            <w:rPr/>
          </w:rPrChange>
        </w:rPr>
        <w:fldChar w:fldCharType="separate"/>
      </w:r>
      <w:r w:rsidR="00303180">
        <w:rPr>
          <w:strike/>
          <w:noProof/>
        </w:rPr>
        <w:t>[34]</w:t>
      </w:r>
      <w:r w:rsidR="00AC6938" w:rsidRPr="00A45255">
        <w:rPr>
          <w:strike/>
          <w:rPrChange w:id="136" w:author="Qianqian Song" w:date="2023-08-18T12:24:00Z">
            <w:rPr/>
          </w:rPrChange>
        </w:rPr>
        <w:fldChar w:fldCharType="end"/>
      </w:r>
      <w:r w:rsidR="00AC6938" w:rsidRPr="00A45255">
        <w:rPr>
          <w:strike/>
          <w:rPrChange w:id="137" w:author="Qianqian Song" w:date="2023-08-18T12:24:00Z">
            <w:rPr/>
          </w:rPrChange>
        </w:rPr>
        <w:t xml:space="preserve">. </w:t>
      </w:r>
      <w:r w:rsidR="00AC6938">
        <w:t xml:space="preserve">Suppose we have two datasets with different “styles” but the same cell types. We denoted </w:t>
      </w:r>
      <m:oMath>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ctrl</m:t>
            </m:r>
          </m:sup>
        </m:sSubSup>
      </m:oMath>
      <w:r w:rsidR="00AC6938">
        <w:t xml:space="preserve"> to represent the ith cell from the control dataset, and </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stim</m:t>
            </m:r>
          </m:sup>
        </m:sSubSup>
      </m:oMath>
      <w:r w:rsidR="00AC6938">
        <w:t xml:space="preserve"> for the jth cell from the stimulation dataset. scPerb decouples the perturbation task mentioned above into two steps: estimate the latent features of </w:t>
      </w:r>
      <w:r w:rsidR="00AC6938">
        <w:lastRenderedPageBreak/>
        <w:t>the cell types and a learnable dataset-related style transformation matrix. Inspired by the VAE architectures, scPerb first estimates the multi-variance normal distribution of the latent cell type feature c. Inspired by the style-transfer GAN</w:t>
      </w:r>
      <w:r w:rsidR="00804E26">
        <w:t xml:space="preserve"> </w:t>
      </w:r>
      <w:r w:rsidR="00AC6938">
        <w:fldChar w:fldCharType="begin"/>
      </w:r>
      <w:r w:rsidR="00303180">
        <w:instrText xml:space="preserve"> ADDIN EN.CITE &lt;EndNote&gt;&lt;Cite&gt;&lt;Author&gt;Karras&lt;/Author&gt;&lt;Year&gt;2019&lt;/Year&gt;&lt;RecNum&gt;21&lt;/RecNum&gt;&lt;DisplayText&gt;[34]&lt;/DisplayText&gt;&lt;record&gt;&lt;rec-number&gt;21&lt;/rec-number&gt;&lt;foreign-keys&gt;&lt;key app="EN" db-id="2sf0rtfskvt02yezrxjx90d4f52xet9pdf2w" timestamp="1691714416"&gt;21&lt;/key&gt;&lt;/foreign-keys&gt;&lt;ref-type name="Conference Proceedings"&gt;10&lt;/ref-type&gt;&lt;contributors&gt;&lt;authors&gt;&lt;author&gt;Karras, Tero&lt;/author&gt;&lt;author&gt;Laine, Samuli&lt;/author&gt;&lt;author&gt;Aila, Timo&lt;/author&gt;&lt;/authors&gt;&lt;/contributors&gt;&lt;titles&gt;&lt;title&gt;A style-based generator architecture for generative adversarial networks&lt;/title&gt;&lt;secondary-title&gt;Proceedings of the IEEE/CVF conference on computer vision and pattern recognition&lt;/secondary-title&gt;&lt;/titles&gt;&lt;pages&gt;4401-4410&lt;/pages&gt;&lt;dates&gt;&lt;year&gt;2019&lt;/year&gt;&lt;/dates&gt;&lt;urls&gt;&lt;/urls&gt;&lt;/record&gt;&lt;/Cite&gt;&lt;/EndNote&gt;</w:instrText>
      </w:r>
      <w:r w:rsidR="00AC6938">
        <w:fldChar w:fldCharType="separate"/>
      </w:r>
      <w:r w:rsidR="00303180">
        <w:rPr>
          <w:noProof/>
        </w:rPr>
        <w:t>[34]</w:t>
      </w:r>
      <w:r w:rsidR="00AC6938">
        <w:fldChar w:fldCharType="end"/>
      </w:r>
      <w:r w:rsidR="00AC6938">
        <w:t xml:space="preserve">, scPerb uses a neural network to learn the style transformation matrix from the dataset. Compared with scGEN, which used a fixed vector </w:t>
      </w:r>
      <m:oMath>
        <m:r>
          <w:rPr>
            <w:rFonts w:ascii="Cambria Math" w:hAnsi="Cambria Math"/>
          </w:rPr>
          <m:t>δ</m:t>
        </m:r>
      </m:oMath>
      <w:r w:rsidR="00AC6938">
        <w:t xml:space="preserve"> to transfer the latent features from the control cells to the stimulation cells, scPerb introduced more learnable parameters and allowed the neural network dynamically assign the weights of the “style-transfer” vector based on the data. Therefore, scPerb can better learn both the style and content difference between the control and stimulation datasets, and output a better prediction compared to scGEN.</w:t>
      </w:r>
    </w:p>
    <w:p w14:paraId="31D4B32D" w14:textId="77777777" w:rsidR="00AC6938" w:rsidRPr="000B7551" w:rsidRDefault="00AC6938" w:rsidP="00AC6938">
      <w:pPr>
        <w:pStyle w:val="a0"/>
      </w:pPr>
    </w:p>
    <w:p w14:paraId="47EA8D34" w14:textId="77777777" w:rsidR="00AC6938" w:rsidRPr="00F0257C" w:rsidRDefault="00AC6938">
      <w:pPr>
        <w:rPr>
          <w:b/>
          <w:bCs/>
          <w:sz w:val="44"/>
          <w:szCs w:val="44"/>
          <w:rPrChange w:id="138" w:author="Qianqian Song" w:date="2023-08-18T12:34:00Z">
            <w:rPr/>
          </w:rPrChange>
        </w:rPr>
        <w:pPrChange w:id="139" w:author="Qianqian Song" w:date="2023-08-18T12:34:00Z">
          <w:pPr>
            <w:pStyle w:val="af"/>
            <w:numPr>
              <w:numId w:val="9"/>
            </w:numPr>
            <w:ind w:left="720" w:firstLineChars="0" w:hanging="720"/>
          </w:pPr>
        </w:pPrChange>
      </w:pPr>
      <w:r w:rsidRPr="00F0257C">
        <w:rPr>
          <w:b/>
          <w:bCs/>
          <w:sz w:val="44"/>
          <w:szCs w:val="44"/>
          <w:rPrChange w:id="140" w:author="Qianqian Song" w:date="2023-08-18T12:34:00Z">
            <w:rPr/>
          </w:rPrChange>
        </w:rPr>
        <w:t>Methods</w:t>
      </w:r>
    </w:p>
    <w:p w14:paraId="0C37E527" w14:textId="77777777" w:rsidR="00AC6938" w:rsidRDefault="00AC6938" w:rsidP="00AC6938">
      <w:pPr>
        <w:pStyle w:val="FirstParagraph"/>
      </w:pPr>
      <w:r>
        <w:t xml:space="preserve">Inspired by the transfer learning paradigm, we presented scPerb, a generative model that can learn the “content”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oMath>
      <w:r>
        <w:t xml:space="preserve"> and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oMath>
      <w:r>
        <w:t xml:space="preserve"> of the cell types from both the control and stimulus datasets, where </w:t>
      </w:r>
      <m:oMath>
        <m:r>
          <w:rPr>
            <w:rFonts w:ascii="Cambria Math" w:hAnsi="Cambria Math"/>
          </w:rPr>
          <m:t>c</m:t>
        </m:r>
      </m:oMath>
      <w:r>
        <w:t xml:space="preserve"> represented the “content features” of the cell types, and transfer the style </w:t>
      </w:r>
      <m:oMath>
        <m:sSubSup>
          <m:sSubSupPr>
            <m:ctrlPr>
              <w:rPr>
                <w:rFonts w:ascii="Cambria Math" w:hAnsi="Cambria Math"/>
              </w:rPr>
            </m:ctrlPr>
          </m:sSubSupPr>
          <m:e>
            <m:r>
              <w:rPr>
                <w:rFonts w:ascii="Cambria Math" w:hAnsi="Cambria Math"/>
              </w:rPr>
              <m:t>Z</m:t>
            </m:r>
          </m:e>
          <m:sub>
            <m:r>
              <w:rPr>
                <w:rFonts w:ascii="Cambria Math" w:hAnsi="Cambria Math"/>
              </w:rPr>
              <m:t>s</m:t>
            </m:r>
          </m:sub>
          <m:sup>
            <m:r>
              <w:rPr>
                <w:rFonts w:ascii="Cambria Math" w:hAnsi="Cambria Math"/>
              </w:rPr>
              <m:t>ctrl</m:t>
            </m:r>
          </m:sup>
        </m:sSubSup>
      </m:oMath>
      <w:r>
        <w:t xml:space="preserve"> from the control dataset to the stimulation dataset </w:t>
      </w:r>
      <m:oMath>
        <m:sSubSup>
          <m:sSubSupPr>
            <m:ctrlPr>
              <w:rPr>
                <w:rFonts w:ascii="Cambria Math" w:hAnsi="Cambria Math"/>
              </w:rPr>
            </m:ctrlPr>
          </m:sSubSupPr>
          <m:e>
            <m:r>
              <w:rPr>
                <w:rFonts w:ascii="Cambria Math" w:hAnsi="Cambria Math"/>
              </w:rPr>
              <m:t>Z</m:t>
            </m:r>
          </m:e>
          <m:sub>
            <m:r>
              <w:rPr>
                <w:rFonts w:ascii="Cambria Math" w:hAnsi="Cambria Math"/>
              </w:rPr>
              <m:t>s</m:t>
            </m:r>
          </m:sub>
          <m:sup>
            <m:r>
              <w:rPr>
                <w:rFonts w:ascii="Cambria Math" w:hAnsi="Cambria Math"/>
              </w:rPr>
              <m:t>stim</m:t>
            </m:r>
          </m:sup>
        </m:sSubSup>
      </m:oMath>
      <w:r>
        <w:t xml:space="preserve"> , where </w:t>
      </w:r>
      <m:oMath>
        <m:r>
          <w:rPr>
            <w:rFonts w:ascii="Cambria Math" w:hAnsi="Cambria Math"/>
          </w:rPr>
          <m:t>s</m:t>
        </m:r>
      </m:oMath>
      <w:r>
        <w:t xml:space="preserve"> represented the “dataset styles”.</w:t>
      </w:r>
    </w:p>
    <w:p w14:paraId="575EB3CD" w14:textId="3B92824A" w:rsidR="00AC6938" w:rsidRDefault="00AC6938" w:rsidP="00AC6938">
      <w:pPr>
        <w:pStyle w:val="a0"/>
      </w:pPr>
      <w:r>
        <w:t>scPerb is inspired by Variational Auto-Encoder (VAE)</w:t>
      </w:r>
      <w:r w:rsidR="002702F8">
        <w:t xml:space="preserve"> </w:t>
      </w:r>
      <w:r>
        <w:fldChar w:fldCharType="begin"/>
      </w:r>
      <w:r w:rsidR="00303180">
        <w:instrText xml:space="preserve"> ADDIN EN.CITE &lt;EndNote&gt;&lt;Cite&gt;&lt;Author&gt;Kingma&lt;/Author&gt;&lt;Year&gt;2013&lt;/Year&gt;&lt;RecNum&gt;6&lt;/RecNum&gt;&lt;DisplayText&gt;[33]&lt;/DisplayText&gt;&lt;record&gt;&lt;rec-number&gt;6&lt;/rec-number&gt;&lt;foreign-keys&gt;&lt;key app="EN" db-id="2sf0rtfskvt02yezrxjx90d4f52xet9pdf2w" timestamp="1691704693"&gt;6&lt;/key&gt;&lt;/foreign-keys&gt;&lt;ref-type name="Journal Article"&gt;17&lt;/ref-type&gt;&lt;contributors&gt;&lt;authors&gt;&lt;author&gt;Kingma, Diederik P&lt;/author&gt;&lt;author&gt;Welling, Max&lt;/author&gt;&lt;/authors&gt;&lt;/contributors&gt;&lt;titles&gt;&lt;title&gt;Auto-encoding variational bayes&lt;/title&gt;&lt;secondary-title&gt;arXiv preprint arXiv:1312.6114&lt;/secondary-title&gt;&lt;/titles&gt;&lt;periodical&gt;&lt;full-title&gt;arXiv preprint arXiv:1312.6114&lt;/full-title&gt;&lt;/periodical&gt;&lt;dates&gt;&lt;year&gt;2013&lt;/year&gt;&lt;/dates&gt;&lt;urls&gt;&lt;/urls&gt;&lt;/record&gt;&lt;/Cite&gt;&lt;/EndNote&gt;</w:instrText>
      </w:r>
      <w:r>
        <w:fldChar w:fldCharType="separate"/>
      </w:r>
      <w:r w:rsidR="00303180">
        <w:rPr>
          <w:noProof/>
        </w:rPr>
        <w:t>[33]</w:t>
      </w:r>
      <w:r>
        <w:fldChar w:fldCharType="end"/>
      </w:r>
      <w:r>
        <w:t xml:space="preserve"> and the style-transfer GAN (stGAN)</w:t>
      </w:r>
      <w:r w:rsidR="002702F8">
        <w:t xml:space="preserve"> </w:t>
      </w:r>
      <w:r>
        <w:fldChar w:fldCharType="begin"/>
      </w:r>
      <w:r w:rsidR="00303180">
        <w:instrText xml:space="preserve"> ADDIN EN.CITE &lt;EndNote&gt;&lt;Cite&gt;&lt;Author&gt;Karras&lt;/Author&gt;&lt;Year&gt;2019&lt;/Year&gt;&lt;RecNum&gt;21&lt;/RecNum&gt;&lt;DisplayText&gt;[34]&lt;/DisplayText&gt;&lt;record&gt;&lt;rec-number&gt;21&lt;/rec-number&gt;&lt;foreign-keys&gt;&lt;key app="EN" db-id="2sf0rtfskvt02yezrxjx90d4f52xet9pdf2w" timestamp="1691714416"&gt;21&lt;/key&gt;&lt;/foreign-keys&gt;&lt;ref-type name="Conference Proceedings"&gt;10&lt;/ref-type&gt;&lt;contributors&gt;&lt;authors&gt;&lt;author&gt;Karras, Tero&lt;/author&gt;&lt;author&gt;Laine, Samuli&lt;/author&gt;&lt;author&gt;Aila, Timo&lt;/author&gt;&lt;/authors&gt;&lt;/contributors&gt;&lt;titles&gt;&lt;title&gt;A style-based generator architecture for generative adversarial networks&lt;/title&gt;&lt;secondary-title&gt;Proceedings of the IEEE/CVF conference on computer vision and pattern recognition&lt;/secondary-title&gt;&lt;/titles&gt;&lt;pages&gt;4401-4410&lt;/pages&gt;&lt;dates&gt;&lt;year&gt;2019&lt;/year&gt;&lt;/dates&gt;&lt;urls&gt;&lt;/urls&gt;&lt;/record&gt;&lt;/Cite&gt;&lt;/EndNote&gt;</w:instrText>
      </w:r>
      <w:r>
        <w:fldChar w:fldCharType="separate"/>
      </w:r>
      <w:r w:rsidR="00303180">
        <w:rPr>
          <w:noProof/>
        </w:rPr>
        <w:t>[34]</w:t>
      </w:r>
      <w:r>
        <w:fldChar w:fldCharType="end"/>
      </w:r>
      <w:r>
        <w:t xml:space="preserve">. We used the variational inference to estimate the distribution </w:t>
      </w:r>
      <m:oMath>
        <m:r>
          <w:rPr>
            <w:rFonts w:ascii="Cambria Math" w:hAnsi="Cambria Math"/>
          </w:rPr>
          <m:t>μ</m:t>
        </m:r>
      </m:oMath>
      <w:r>
        <w:t xml:space="preserve"> and </w:t>
      </w:r>
      <m:oMath>
        <m:r>
          <w:rPr>
            <w:rFonts w:ascii="Cambria Math" w:hAnsi="Cambria Math"/>
          </w:rPr>
          <m:t>σ</m:t>
        </m:r>
      </m:oMath>
      <w:r>
        <w:t xml:space="preserve"> of the “content features” </w:t>
      </w:r>
      <m:oMath>
        <m:r>
          <w:rPr>
            <w:rFonts w:ascii="Cambria Math" w:hAnsi="Cambria Math"/>
          </w:rPr>
          <m:t>c</m:t>
        </m:r>
      </m:oMath>
      <w:r>
        <w:t xml:space="preserve"> in the latent space, and project style input vector </w:t>
      </w:r>
      <m:oMath>
        <m:r>
          <w:rPr>
            <w:rFonts w:ascii="Cambria Math" w:hAnsi="Cambria Math"/>
          </w:rPr>
          <m:t>r</m:t>
        </m:r>
      </m:oMath>
      <w:r>
        <w:t xml:space="preserve"> into the latent space and learn the transformation </w:t>
      </w:r>
      <m:oMath>
        <m:r>
          <w:rPr>
            <w:rFonts w:ascii="Cambria Math" w:hAnsi="Cambria Math"/>
          </w:rPr>
          <m:t>s</m:t>
        </m:r>
      </m:oMath>
      <w:r>
        <w:t xml:space="preserve"> from the control dataset </w:t>
      </w:r>
      <m:oMath>
        <m:sSup>
          <m:sSupPr>
            <m:ctrlPr>
              <w:rPr>
                <w:rFonts w:ascii="Cambria Math" w:hAnsi="Cambria Math"/>
              </w:rPr>
            </m:ctrlPr>
          </m:sSupPr>
          <m:e>
            <m:r>
              <w:rPr>
                <w:rFonts w:ascii="Cambria Math" w:hAnsi="Cambria Math"/>
              </w:rPr>
              <m:t>X</m:t>
            </m:r>
          </m:e>
          <m:sup>
            <m:r>
              <w:rPr>
                <w:rFonts w:ascii="Cambria Math" w:hAnsi="Cambria Math"/>
              </w:rPr>
              <m:t>ctrl</m:t>
            </m:r>
          </m:sup>
        </m:sSup>
      </m:oMath>
      <w:r>
        <w:t xml:space="preserve"> to the stimulation dataset </w:t>
      </w:r>
      <m:oMath>
        <m:sSup>
          <m:sSupPr>
            <m:ctrlPr>
              <w:rPr>
                <w:rFonts w:ascii="Cambria Math" w:hAnsi="Cambria Math"/>
              </w:rPr>
            </m:ctrlPr>
          </m:sSupPr>
          <m:e>
            <m:r>
              <w:rPr>
                <w:rFonts w:ascii="Cambria Math" w:hAnsi="Cambria Math"/>
              </w:rPr>
              <m:t>X</m:t>
            </m:r>
          </m:e>
          <m:sup>
            <m:r>
              <w:rPr>
                <w:rFonts w:ascii="Cambria Math" w:hAnsi="Cambria Math"/>
              </w:rPr>
              <m:t>stim</m:t>
            </m:r>
          </m:sup>
        </m:sSup>
      </m:oMath>
      <w:r>
        <w:t xml:space="preserve">. For the rest of the descriptions, we denote </w:t>
      </w:r>
      <m:oMath>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c</m:t>
            </m:r>
          </m:sup>
        </m:sSubSup>
        <m:d>
          <m:dPr>
            <m:ctrlPr>
              <w:rPr>
                <w:rFonts w:ascii="Cambria Math" w:hAnsi="Cambria Math"/>
              </w:rPr>
            </m:ctrlPr>
          </m:dPr>
          <m:e>
            <m:r>
              <m:rPr>
                <m:sty m:val="p"/>
              </m:rPr>
              <w:rPr>
                <w:rFonts w:ascii="Cambria Math" w:hAnsi="Cambria Math"/>
              </w:rPr>
              <m:t>.</m:t>
            </m:r>
          </m:e>
        </m:d>
      </m:oMath>
      <w:r>
        <w:t xml:space="preserve"> as a content encoder to learn the cell-type awareness features, </w:t>
      </w:r>
      <m:oMath>
        <m:sSubSup>
          <m:sSubSupPr>
            <m:ctrlPr>
              <w:rPr>
                <w:rFonts w:ascii="Cambria Math" w:hAnsi="Cambria Math"/>
              </w:rPr>
            </m:ctrlPr>
          </m:sSubSupPr>
          <m:e>
            <m:r>
              <w:rPr>
                <w:rFonts w:ascii="Cambria Math" w:hAnsi="Cambria Math"/>
              </w:rPr>
              <m:t>E</m:t>
            </m:r>
          </m:e>
          <m:sub>
            <m:r>
              <w:rPr>
                <w:rFonts w:ascii="Cambria Math" w:hAnsi="Cambria Math"/>
              </w:rPr>
              <m:t>ϕ</m:t>
            </m:r>
          </m:sub>
          <m:sup>
            <m:r>
              <w:rPr>
                <w:rFonts w:ascii="Cambria Math" w:hAnsi="Cambria Math"/>
              </w:rPr>
              <m:t>s</m:t>
            </m:r>
          </m:sup>
        </m:sSubSup>
        <m:d>
          <m:dPr>
            <m:ctrlPr>
              <w:rPr>
                <w:rFonts w:ascii="Cambria Math" w:hAnsi="Cambria Math"/>
              </w:rPr>
            </m:ctrlPr>
          </m:dPr>
          <m:e>
            <m:r>
              <m:rPr>
                <m:sty m:val="p"/>
              </m:rPr>
              <w:rPr>
                <w:rFonts w:ascii="Cambria Math" w:hAnsi="Cambria Math"/>
              </w:rPr>
              <m:t>.</m:t>
            </m:r>
          </m:e>
        </m:d>
      </m:oMath>
      <w:r>
        <w:t xml:space="preserve"> to project the random-style input vectors to the latent space, </w:t>
      </w:r>
      <m:oMath>
        <m:sSubSup>
          <m:sSubSupPr>
            <m:ctrlPr>
              <w:rPr>
                <w:rFonts w:ascii="Cambria Math" w:hAnsi="Cambria Math"/>
              </w:rPr>
            </m:ctrlPr>
          </m:sSubSupPr>
          <m:e>
            <m:r>
              <w:rPr>
                <w:rFonts w:ascii="Cambria Math" w:hAnsi="Cambria Math"/>
              </w:rPr>
              <m:t>E</m:t>
            </m:r>
          </m:e>
          <m:sub>
            <m:r>
              <w:rPr>
                <w:rFonts w:ascii="Cambria Math" w:hAnsi="Cambria Math"/>
              </w:rPr>
              <m:t>μ</m:t>
            </m:r>
          </m:sub>
          <m:sup>
            <m:r>
              <w:rPr>
                <w:rFonts w:ascii="Cambria Math" w:hAnsi="Cambria Math"/>
              </w:rPr>
              <m:t>c</m:t>
            </m:r>
          </m:sup>
        </m:sSubSup>
        <m:d>
          <m:dPr>
            <m:ctrlPr>
              <w:rPr>
                <w:rFonts w:ascii="Cambria Math" w:hAnsi="Cambria Math"/>
              </w:rPr>
            </m:ctrlPr>
          </m:dPr>
          <m:e>
            <m:r>
              <m:rPr>
                <m:sty m:val="p"/>
              </m:rPr>
              <w:rPr>
                <w:rFonts w:ascii="Cambria Math" w:hAnsi="Cambria Math"/>
              </w:rPr>
              <m:t>.</m:t>
            </m:r>
          </m:e>
        </m:d>
      </m:oMath>
      <w:r>
        <w:t xml:space="preserve"> and </w:t>
      </w:r>
      <m:oMath>
        <m:sSubSup>
          <m:sSubSupPr>
            <m:ctrlPr>
              <w:rPr>
                <w:rFonts w:ascii="Cambria Math" w:hAnsi="Cambria Math"/>
              </w:rPr>
            </m:ctrlPr>
          </m:sSubSupPr>
          <m:e>
            <m:r>
              <w:rPr>
                <w:rFonts w:ascii="Cambria Math" w:hAnsi="Cambria Math"/>
              </w:rPr>
              <m:t>E</m:t>
            </m:r>
          </m:e>
          <m:sub>
            <m:r>
              <w:rPr>
                <w:rFonts w:ascii="Cambria Math" w:hAnsi="Cambria Math"/>
              </w:rPr>
              <m:t>σ</m:t>
            </m:r>
          </m:sub>
          <m:sup>
            <m:r>
              <w:rPr>
                <w:rFonts w:ascii="Cambria Math" w:hAnsi="Cambria Math"/>
              </w:rPr>
              <m:t>c</m:t>
            </m:r>
          </m:sup>
        </m:sSubSup>
        <m:d>
          <m:dPr>
            <m:ctrlPr>
              <w:rPr>
                <w:rFonts w:ascii="Cambria Math" w:hAnsi="Cambria Math"/>
              </w:rPr>
            </m:ctrlPr>
          </m:dPr>
          <m:e>
            <m:r>
              <m:rPr>
                <m:sty m:val="p"/>
              </m:rPr>
              <w:rPr>
                <w:rFonts w:ascii="Cambria Math" w:hAnsi="Cambria Math"/>
              </w:rPr>
              <m:t>.</m:t>
            </m:r>
          </m:e>
        </m:d>
      </m:oMath>
      <w:r>
        <w:t xml:space="preserve"> represented to the </w:t>
      </w:r>
      <m:oMath>
        <m:r>
          <w:rPr>
            <w:rFonts w:ascii="Cambria Math" w:hAnsi="Cambria Math"/>
          </w:rPr>
          <m:t>μ</m:t>
        </m:r>
      </m:oMath>
      <w:r>
        <w:t xml:space="preserve"> and </w:t>
      </w:r>
      <m:oMath>
        <m:r>
          <w:rPr>
            <w:rFonts w:ascii="Cambria Math" w:hAnsi="Cambria Math"/>
          </w:rPr>
          <m:t>σ</m:t>
        </m:r>
      </m:oMath>
      <w:r>
        <w:t xml:space="preserve"> estimation for the distribution of </w:t>
      </w:r>
      <m:oMath>
        <m:r>
          <w:rPr>
            <w:rFonts w:ascii="Cambria Math" w:hAnsi="Cambria Math"/>
          </w:rPr>
          <m:t>c</m:t>
        </m:r>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Φ</m:t>
            </m:r>
          </m:sub>
        </m:sSub>
        <m:d>
          <m:dPr>
            <m:ctrlPr>
              <w:rPr>
                <w:rFonts w:ascii="Cambria Math" w:hAnsi="Cambria Math"/>
              </w:rPr>
            </m:ctrlPr>
          </m:dPr>
          <m:e>
            <m:r>
              <m:rPr>
                <m:sty m:val="p"/>
              </m:rPr>
              <w:rPr>
                <w:rFonts w:ascii="Cambria Math" w:hAnsi="Cambria Math"/>
              </w:rPr>
              <m:t>.</m:t>
            </m:r>
          </m:e>
        </m:d>
      </m:oMath>
      <w:r>
        <w:t xml:space="preserve"> for the decoder to generate the stimulation data from the latent variables </w:t>
      </w:r>
      <m:oMath>
        <m:r>
          <w:rPr>
            <w:rFonts w:ascii="Cambria Math" w:hAnsi="Cambria Math"/>
          </w:rPr>
          <m:t>c</m:t>
        </m:r>
      </m:oMath>
      <w:r>
        <w:t xml:space="preserve"> and </w:t>
      </w:r>
      <m:oMath>
        <m:r>
          <w:rPr>
            <w:rFonts w:ascii="Cambria Math" w:hAnsi="Cambria Math"/>
          </w:rPr>
          <m:t>s</m:t>
        </m:r>
      </m:oMath>
      <w:r>
        <w:t>.</w:t>
      </w:r>
    </w:p>
    <w:p w14:paraId="6724A6DF" w14:textId="6924FCAB" w:rsidR="00AC6938" w:rsidRDefault="00AC6938" w:rsidP="00AC6938">
      <w:pPr>
        <w:pStyle w:val="a0"/>
      </w:pPr>
      <w:r>
        <w:t xml:space="preserve">In the inference stage, given a specific cell type from the control dataset </w:t>
      </w:r>
      <m:oMath>
        <m:sSup>
          <m:sSupPr>
            <m:ctrlPr>
              <w:rPr>
                <w:rFonts w:ascii="Cambria Math" w:hAnsi="Cambria Math"/>
              </w:rPr>
            </m:ctrlPr>
          </m:sSupPr>
          <m:e>
            <m:r>
              <w:rPr>
                <w:rFonts w:ascii="Cambria Math" w:hAnsi="Cambria Math"/>
              </w:rPr>
              <m:t>X</m:t>
            </m:r>
          </m:e>
          <m:sup>
            <m:r>
              <w:rPr>
                <w:rFonts w:ascii="Cambria Math" w:hAnsi="Cambria Math"/>
              </w:rPr>
              <m:t>ctrl</m:t>
            </m:r>
          </m:sup>
        </m:sSup>
      </m:oMath>
      <w:r>
        <w:t xml:space="preserve">, scPerb will extract the cell type-related features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oMath>
      <w:r>
        <w:t xml:space="preserve">, and get the generated pseudo-stimulus cell type </w:t>
      </w:r>
      <m:oMath>
        <m:sSup>
          <m:sSupPr>
            <m:ctrlPr>
              <w:rPr>
                <w:rFonts w:ascii="Cambria Math" w:hAnsi="Cambria Math"/>
              </w:rPr>
            </m:ctrlPr>
          </m:sSupPr>
          <m:e>
            <m:acc>
              <m:accPr>
                <m:ctrlPr>
                  <w:rPr>
                    <w:rFonts w:ascii="Cambria Math" w:hAnsi="Cambria Math"/>
                  </w:rPr>
                </m:ctrlPr>
              </m:accPr>
              <m:e>
                <m:r>
                  <w:rPr>
                    <w:rFonts w:ascii="Cambria Math" w:hAnsi="Cambria Math"/>
                  </w:rPr>
                  <m:t>X</m:t>
                </m:r>
              </m:e>
            </m:acc>
          </m:e>
          <m:sup>
            <m:r>
              <w:rPr>
                <w:rFonts w:ascii="Cambria Math" w:hAnsi="Cambria Math"/>
              </w:rPr>
              <m:t>stim</m:t>
            </m:r>
          </m:sup>
        </m:sSup>
      </m:oMath>
      <w:r>
        <w:t xml:space="preserve"> based on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oMath>
      <w:r>
        <w:t xml:space="preserve"> and </w:t>
      </w:r>
      <m:oMath>
        <m:sSub>
          <m:sSubPr>
            <m:ctrlPr>
              <w:rPr>
                <w:rFonts w:ascii="Cambria Math" w:hAnsi="Cambria Math"/>
              </w:rPr>
            </m:ctrlPr>
          </m:sSubPr>
          <m:e>
            <m:r>
              <w:rPr>
                <w:rFonts w:ascii="Cambria Math" w:hAnsi="Cambria Math"/>
              </w:rPr>
              <m:t>δ</m:t>
            </m:r>
          </m:e>
          <m:sub>
            <m:r>
              <w:rPr>
                <w:rFonts w:ascii="Cambria Math" w:hAnsi="Cambria Math"/>
              </w:rPr>
              <m:t>s</m:t>
            </m:r>
          </m:sub>
        </m:sSub>
      </m:oMath>
      <w:r>
        <w:t xml:space="preserve">, a result of a neuro-network, learning the difference between </w:t>
      </w:r>
      <m:oMath>
        <m:sSubSup>
          <m:sSubSupPr>
            <m:ctrlPr>
              <w:rPr>
                <w:rFonts w:ascii="Cambria Math" w:hAnsi="Cambria Math"/>
              </w:rPr>
            </m:ctrlPr>
          </m:sSubSupPr>
          <m:e>
            <m:r>
              <w:rPr>
                <w:rFonts w:ascii="Cambria Math" w:hAnsi="Cambria Math"/>
              </w:rPr>
              <m:t>Z</m:t>
            </m:r>
          </m:e>
          <m:sub>
            <m:r>
              <w:rPr>
                <w:rFonts w:ascii="Cambria Math" w:hAnsi="Cambria Math"/>
              </w:rPr>
              <m:t>s</m:t>
            </m:r>
          </m:sub>
          <m:sup>
            <m:r>
              <w:rPr>
                <w:rFonts w:ascii="Cambria Math" w:hAnsi="Cambria Math"/>
              </w:rPr>
              <m:t>ctrl</m:t>
            </m:r>
          </m:sup>
        </m:sSubSup>
      </m:oMath>
      <w:r>
        <w:t xml:space="preserve"> and </w:t>
      </w:r>
      <m:oMath>
        <m:sSubSup>
          <m:sSubSupPr>
            <m:ctrlPr>
              <w:rPr>
                <w:rFonts w:ascii="Cambria Math" w:hAnsi="Cambria Math"/>
              </w:rPr>
            </m:ctrlPr>
          </m:sSubSupPr>
          <m:e>
            <m:r>
              <w:rPr>
                <w:rFonts w:ascii="Cambria Math" w:hAnsi="Cambria Math"/>
              </w:rPr>
              <m:t>Z</m:t>
            </m:r>
          </m:e>
          <m:sub>
            <m:r>
              <w:rPr>
                <w:rFonts w:ascii="Cambria Math" w:hAnsi="Cambria Math"/>
              </w:rPr>
              <m:t>s</m:t>
            </m:r>
          </m:sub>
          <m:sup>
            <m:r>
              <w:rPr>
                <w:rFonts w:ascii="Cambria Math" w:hAnsi="Cambria Math"/>
              </w:rPr>
              <m:t>stim</m:t>
            </m:r>
          </m:sup>
        </m:sSubSup>
      </m:oMath>
      <w:r>
        <w:t xml:space="preserve"> .</w:t>
      </w:r>
      <w:bookmarkStart w:id="141" w:name="encoders"/>
    </w:p>
    <w:p w14:paraId="0422AC55" w14:textId="77777777" w:rsidR="00AC6938" w:rsidRPr="00FE2E36" w:rsidRDefault="00AC6938" w:rsidP="00AC6938">
      <w:pPr>
        <w:pStyle w:val="a0"/>
        <w:numPr>
          <w:ilvl w:val="1"/>
          <w:numId w:val="9"/>
        </w:numPr>
        <w:rPr>
          <w:sz w:val="32"/>
          <w:szCs w:val="32"/>
        </w:rPr>
      </w:pPr>
      <w:r w:rsidRPr="00FE2E36">
        <w:rPr>
          <w:sz w:val="32"/>
          <w:szCs w:val="32"/>
        </w:rPr>
        <w:t>Encoders</w:t>
      </w:r>
      <w:bookmarkEnd w:id="141"/>
    </w:p>
    <w:p w14:paraId="4139DAE6" w14:textId="77777777" w:rsidR="00AC6938" w:rsidRDefault="00AC6938" w:rsidP="00AC6938">
      <w:pPr>
        <w:pStyle w:val="FirstParagraph"/>
      </w:pPr>
      <w:r>
        <w:t xml:space="preserve">We assumed the observations </w:t>
      </w:r>
      <m:oMath>
        <m:sSup>
          <m:sSupPr>
            <m:ctrlPr>
              <w:rPr>
                <w:rFonts w:ascii="Cambria Math" w:hAnsi="Cambria Math"/>
              </w:rPr>
            </m:ctrlPr>
          </m:sSupPr>
          <m:e>
            <m:r>
              <w:rPr>
                <w:rFonts w:ascii="Cambria Math" w:hAnsi="Cambria Math"/>
              </w:rPr>
              <m:t>X</m:t>
            </m:r>
          </m:e>
          <m:sup>
            <m:r>
              <w:rPr>
                <w:rFonts w:ascii="Cambria Math" w:hAnsi="Cambria Math"/>
              </w:rPr>
              <m:t>ctrl</m:t>
            </m:r>
          </m:sup>
        </m:sSup>
      </m:oMath>
      <w:r>
        <w:t xml:space="preserve"> and </w:t>
      </w:r>
      <m:oMath>
        <m:sSup>
          <m:sSupPr>
            <m:ctrlPr>
              <w:rPr>
                <w:rFonts w:ascii="Cambria Math" w:hAnsi="Cambria Math"/>
              </w:rPr>
            </m:ctrlPr>
          </m:sSupPr>
          <m:e>
            <m:r>
              <w:rPr>
                <w:rFonts w:ascii="Cambria Math" w:hAnsi="Cambria Math"/>
              </w:rPr>
              <m:t>X</m:t>
            </m:r>
          </m:e>
          <m:sup>
            <m:r>
              <w:rPr>
                <w:rFonts w:ascii="Cambria Math" w:hAnsi="Cambria Math"/>
              </w:rPr>
              <m:t>stim</m:t>
            </m:r>
          </m:sup>
        </m:sSup>
      </m:oMath>
      <w:r>
        <w:t xml:space="preserve"> from the control and stimulation datasets had two independent latent features: a cell type-related latent feature, denoted as “content” </w:t>
      </w:r>
      <m:oMath>
        <m:r>
          <w:rPr>
            <w:rFonts w:ascii="Cambria Math" w:hAnsi="Cambria Math"/>
          </w:rPr>
          <m:t>c</m:t>
        </m:r>
      </m:oMath>
      <w:r>
        <w:t xml:space="preserve"> , and a dataset-specific feature, denoted as “style” </w:t>
      </w:r>
      <m:oMath>
        <m:r>
          <w:rPr>
            <w:rFonts w:ascii="Cambria Math" w:hAnsi="Cambria Math"/>
          </w:rPr>
          <m:t>s</m:t>
        </m:r>
      </m:oMath>
      <w:r>
        <w:t xml:space="preserve">. To extract the common cell type content feature, we first project the inputs into the latent space, then estimate the </w:t>
      </w:r>
      <m:oMath>
        <m:r>
          <w:rPr>
            <w:rFonts w:ascii="Cambria Math" w:hAnsi="Cambria Math"/>
          </w:rPr>
          <m:t>μ</m:t>
        </m:r>
        <m:r>
          <m:rPr>
            <m:sty m:val="p"/>
          </m:rPr>
          <w:rPr>
            <w:rFonts w:ascii="Cambria Math" w:hAnsi="Cambria Math"/>
          </w:rPr>
          <m:t>,</m:t>
        </m:r>
        <m:r>
          <w:rPr>
            <w:rFonts w:ascii="Cambria Math" w:hAnsi="Cambria Math"/>
          </w:rPr>
          <m:t>σ</m:t>
        </m:r>
      </m:oMath>
      <w:r>
        <w:t xml:space="preserve"> to represent the normal distribution of </w:t>
      </w:r>
      <m:oMath>
        <m:r>
          <w:rPr>
            <w:rFonts w:ascii="Cambria Math" w:hAnsi="Cambria Math"/>
          </w:rPr>
          <m:t>c</m:t>
        </m:r>
      </m:oMath>
      <w:r>
        <w:t xml:space="preserve">, and resample the latent variable </w:t>
      </w:r>
      <m:oMath>
        <m:r>
          <w:rPr>
            <w:rFonts w:ascii="Cambria Math" w:hAnsi="Cambria Math"/>
          </w:rPr>
          <m:t>Z</m:t>
        </m:r>
      </m:oMath>
      <w:r>
        <w:t xml:space="preserve"> based on the generated distribution:</w:t>
      </w:r>
    </w:p>
    <w:p w14:paraId="638F6EDD" w14:textId="77777777" w:rsidR="00AC6938" w:rsidRDefault="00AC6938" w:rsidP="00AC6938">
      <w:pPr>
        <w:pStyle w:val="a0"/>
      </w:pPr>
      <m:oMathPara>
        <m:oMathParaPr>
          <m:jc m:val="center"/>
        </m:oMathParaPr>
        <m:oMath>
          <m:r>
            <w:rPr>
              <w:rFonts w:ascii="Cambria Math" w:hAnsi="Cambria Math"/>
            </w:rPr>
            <m:t>μ</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μ</m:t>
              </m:r>
            </m:sub>
            <m:sup>
              <m:r>
                <w:rPr>
                  <w:rFonts w:ascii="Cambria Math" w:hAnsi="Cambria Math"/>
                </w:rPr>
                <m:t>c</m:t>
              </m:r>
            </m:sup>
          </m:sSubSup>
          <m:d>
            <m:dPr>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c</m:t>
                  </m:r>
                </m:sup>
              </m:sSub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ctrl</m:t>
                      </m:r>
                    </m:sup>
                  </m:sSup>
                </m:e>
              </m:d>
            </m:e>
          </m:d>
        </m:oMath>
      </m:oMathPara>
    </w:p>
    <w:p w14:paraId="109CEECD" w14:textId="77777777" w:rsidR="00AC6938" w:rsidRDefault="00AC6938" w:rsidP="00AC6938">
      <w:pPr>
        <w:pStyle w:val="FirstParagraph"/>
      </w:pPr>
      <m:oMathPara>
        <m:oMathParaPr>
          <m:jc m:val="center"/>
        </m:oMathParaPr>
        <m:oMath>
          <m:r>
            <w:rPr>
              <w:rFonts w:ascii="Cambria Math" w:hAnsi="Cambria Math"/>
            </w:rPr>
            <w:lastRenderedPageBreak/>
            <m:t>σ</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σ</m:t>
              </m:r>
            </m:sub>
            <m:sup>
              <m:r>
                <w:rPr>
                  <w:rFonts w:ascii="Cambria Math" w:hAnsi="Cambria Math"/>
                </w:rPr>
                <m:t>c</m:t>
              </m:r>
            </m:sup>
          </m:sSubSup>
          <m:d>
            <m:dPr>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c</m:t>
                  </m:r>
                </m:sup>
              </m:sSub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ctrl</m:t>
                      </m:r>
                    </m:sup>
                  </m:sSup>
                </m:e>
              </m:d>
            </m:e>
          </m:d>
        </m:oMath>
      </m:oMathPara>
    </w:p>
    <w:p w14:paraId="6F81F221" w14:textId="77777777" w:rsidR="00AC6938" w:rsidRDefault="00000000" w:rsidP="00AC6938">
      <w:pPr>
        <w:pStyle w:val="FirstParagraph"/>
      </w:pPr>
      <m:oMathPara>
        <m:oMathParaPr>
          <m:jc m:val="center"/>
        </m:oMathParaP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oMath>
      </m:oMathPara>
    </w:p>
    <w:p w14:paraId="6732DD03" w14:textId="5695FE4B" w:rsidR="00AC6938" w:rsidRDefault="00AC6938" w:rsidP="00AC6938">
      <w:pPr>
        <w:pStyle w:val="FirstParagraph"/>
      </w:pPr>
      <w:r>
        <w:t>We shared the projection weights between the two dataset</w:t>
      </w:r>
      <w:r w:rsidR="006739D1">
        <w:t>s</w:t>
      </w:r>
      <w:r>
        <w:t xml:space="preserve"> </w:t>
      </w:r>
      <m:oMath>
        <m:sSup>
          <m:sSupPr>
            <m:ctrlPr>
              <w:rPr>
                <w:rFonts w:ascii="Cambria Math" w:hAnsi="Cambria Math"/>
              </w:rPr>
            </m:ctrlPr>
          </m:sSupPr>
          <m:e>
            <m:r>
              <w:rPr>
                <w:rFonts w:ascii="Cambria Math" w:hAnsi="Cambria Math"/>
              </w:rPr>
              <m:t>X</m:t>
            </m:r>
          </m:e>
          <m:sup>
            <m:r>
              <w:rPr>
                <w:rFonts w:ascii="Cambria Math" w:hAnsi="Cambria Math"/>
              </w:rPr>
              <m:t>ctrl</m:t>
            </m:r>
          </m:sup>
        </m:sSup>
      </m:oMath>
      <w:r>
        <w:t xml:space="preserve"> and </w:t>
      </w:r>
      <m:oMath>
        <m:sSup>
          <m:sSupPr>
            <m:ctrlPr>
              <w:rPr>
                <w:rFonts w:ascii="Cambria Math" w:hAnsi="Cambria Math"/>
              </w:rPr>
            </m:ctrlPr>
          </m:sSupPr>
          <m:e>
            <m:r>
              <w:rPr>
                <w:rFonts w:ascii="Cambria Math" w:hAnsi="Cambria Math"/>
              </w:rPr>
              <m:t>X</m:t>
            </m:r>
          </m:e>
          <m:sup>
            <m:r>
              <w:rPr>
                <w:rFonts w:ascii="Cambria Math" w:hAnsi="Cambria Math"/>
              </w:rPr>
              <m:t>stim</m:t>
            </m:r>
          </m:sup>
        </m:sSup>
      </m:oMath>
      <w:r>
        <w:t xml:space="preserve"> , and therefore we can have the latent representation of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oMath>
      <w:r>
        <w:t xml:space="preserve"> as:</w:t>
      </w:r>
    </w:p>
    <w:p w14:paraId="2555B434" w14:textId="77777777" w:rsidR="00AC6938" w:rsidRDefault="00AC6938" w:rsidP="00AC6938">
      <w:pPr>
        <w:pStyle w:val="a0"/>
      </w:pPr>
      <m:oMathPara>
        <m:oMathParaPr>
          <m:jc m:val="center"/>
        </m:oMathParaPr>
        <m:oMath>
          <m:r>
            <w:rPr>
              <w:rFonts w:ascii="Cambria Math" w:hAnsi="Cambria Math"/>
            </w:rPr>
            <m:t>μ</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μ</m:t>
              </m:r>
            </m:sub>
            <m:sup>
              <m:r>
                <w:rPr>
                  <w:rFonts w:ascii="Cambria Math" w:hAnsi="Cambria Math"/>
                </w:rPr>
                <m:t>c</m:t>
              </m:r>
            </m:sup>
          </m:sSubSup>
          <m:d>
            <m:dPr>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c</m:t>
                  </m:r>
                </m:sup>
              </m:sSub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stim</m:t>
                      </m:r>
                    </m:sup>
                  </m:sSup>
                </m:e>
              </m:d>
            </m:e>
          </m:d>
        </m:oMath>
      </m:oMathPara>
    </w:p>
    <w:p w14:paraId="63EEE8E2" w14:textId="77777777" w:rsidR="00AC6938" w:rsidRDefault="00AC6938" w:rsidP="00AC6938">
      <w:pPr>
        <w:pStyle w:val="FirstParagraph"/>
      </w:pPr>
      <m:oMathPara>
        <m:oMathParaPr>
          <m:jc m:val="center"/>
        </m:oMathParaPr>
        <m:oMath>
          <m:r>
            <w:rPr>
              <w:rFonts w:ascii="Cambria Math" w:hAnsi="Cambria Math"/>
            </w:rPr>
            <m:t>σ</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σ</m:t>
              </m:r>
            </m:sub>
            <m:sup>
              <m:r>
                <w:rPr>
                  <w:rFonts w:ascii="Cambria Math" w:hAnsi="Cambria Math"/>
                </w:rPr>
                <m:t>c</m:t>
              </m:r>
            </m:sup>
          </m:sSubSup>
          <m:d>
            <m:dPr>
              <m:ctrlPr>
                <w:rPr>
                  <w:rFonts w:ascii="Cambria Math" w:hAnsi="Cambria Math"/>
                </w:rPr>
              </m:ctrlPr>
            </m:dPr>
            <m:e>
              <m:sSubSup>
                <m:sSubSupPr>
                  <m:ctrlPr>
                    <w:rPr>
                      <w:rFonts w:ascii="Cambria Math" w:hAnsi="Cambria Math"/>
                    </w:rPr>
                  </m:ctrlPr>
                </m:sSubSupPr>
                <m:e>
                  <m:r>
                    <w:rPr>
                      <w:rFonts w:ascii="Cambria Math" w:hAnsi="Cambria Math"/>
                    </w:rPr>
                    <m:t>E</m:t>
                  </m:r>
                </m:e>
                <m:sub>
                  <m:r>
                    <w:rPr>
                      <w:rFonts w:ascii="Cambria Math" w:hAnsi="Cambria Math"/>
                    </w:rPr>
                    <m:t>θ</m:t>
                  </m:r>
                </m:sub>
                <m:sup>
                  <m:r>
                    <w:rPr>
                      <w:rFonts w:ascii="Cambria Math" w:hAnsi="Cambria Math"/>
                    </w:rPr>
                    <m:t>c</m:t>
                  </m:r>
                </m:sup>
              </m:sSubSup>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stim</m:t>
                      </m:r>
                    </m:sup>
                  </m:sSup>
                </m:e>
              </m:d>
            </m:e>
          </m:d>
        </m:oMath>
      </m:oMathPara>
    </w:p>
    <w:p w14:paraId="5F691691" w14:textId="77777777" w:rsidR="00AC6938" w:rsidRDefault="00000000" w:rsidP="00AC6938">
      <w:pPr>
        <w:pStyle w:val="FirstParagraph"/>
      </w:pPr>
      <m:oMathPara>
        <m:oMathParaPr>
          <m:jc m:val="center"/>
        </m:oMathParaP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oMath>
      </m:oMathPara>
    </w:p>
    <w:p w14:paraId="5D93AB2A" w14:textId="747F86F5" w:rsidR="00AC6938" w:rsidRDefault="00AC6938" w:rsidP="00AC6938">
      <w:pPr>
        <w:pStyle w:val="FirstParagraph"/>
      </w:pPr>
      <w:r>
        <w:t xml:space="preserve">In this manuscript, our task is to generate the pseudo-stimulus cell types from the same cell types in the control dataset. Therefore, instead of learning the dataset styles explicitly, we applied a light-wise network to learn the transformation </w:t>
      </w:r>
      <m:oMath>
        <m:r>
          <w:rPr>
            <w:rFonts w:ascii="Cambria Math" w:hAnsi="Cambria Math"/>
          </w:rPr>
          <m:t>s</m:t>
        </m:r>
      </m:oMath>
      <w:r>
        <w:t xml:space="preserve"> in the latent space. Our idea was inspired by the style transfer learnings</w:t>
      </w:r>
      <w:r w:rsidR="002702F8">
        <w:t xml:space="preserve"> </w:t>
      </w:r>
      <w:r>
        <w:fldChar w:fldCharType="begin"/>
      </w:r>
      <w:r w:rsidR="00303180">
        <w:instrText xml:space="preserve"> ADDIN EN.CITE &lt;EndNote&gt;&lt;Cite&gt;&lt;Author&gt;Karras&lt;/Author&gt;&lt;Year&gt;2019&lt;/Year&gt;&lt;RecNum&gt;21&lt;/RecNum&gt;&lt;DisplayText&gt;[34]&lt;/DisplayText&gt;&lt;record&gt;&lt;rec-number&gt;21&lt;/rec-number&gt;&lt;foreign-keys&gt;&lt;key app="EN" db-id="2sf0rtfskvt02yezrxjx90d4f52xet9pdf2w" timestamp="1691714416"&gt;21&lt;/key&gt;&lt;/foreign-keys&gt;&lt;ref-type name="Conference Proceedings"&gt;10&lt;/ref-type&gt;&lt;contributors&gt;&lt;authors&gt;&lt;author&gt;Karras, Tero&lt;/author&gt;&lt;author&gt;Laine, Samuli&lt;/author&gt;&lt;author&gt;Aila, Timo&lt;/author&gt;&lt;/authors&gt;&lt;/contributors&gt;&lt;titles&gt;&lt;title&gt;A style-based generator architecture for generative adversarial networks&lt;/title&gt;&lt;secondary-title&gt;Proceedings of the IEEE/CVF conference on computer vision and pattern recognition&lt;/secondary-title&gt;&lt;/titles&gt;&lt;pages&gt;4401-4410&lt;/pages&gt;&lt;dates&gt;&lt;year&gt;2019&lt;/year&gt;&lt;/dates&gt;&lt;urls&gt;&lt;/urls&gt;&lt;/record&gt;&lt;/Cite&gt;&lt;/EndNote&gt;</w:instrText>
      </w:r>
      <w:r>
        <w:fldChar w:fldCharType="separate"/>
      </w:r>
      <w:r w:rsidR="00303180">
        <w:rPr>
          <w:noProof/>
        </w:rPr>
        <w:t>[34]</w:t>
      </w:r>
      <w:r>
        <w:fldChar w:fldCharType="end"/>
      </w:r>
      <w:r>
        <w:t xml:space="preserve">, where randomly sampled a noise </w:t>
      </w:r>
      <m:oMath>
        <m:r>
          <w:rPr>
            <w:rFonts w:ascii="Cambria Math" w:hAnsi="Cambria Math"/>
          </w:rPr>
          <m:t>r</m:t>
        </m:r>
      </m:oMath>
      <w:r>
        <w:t xml:space="preserve"> and project the latent space as the styles. In ScPerb, we applied a style encoder </w:t>
      </w:r>
      <m:oMath>
        <m:sSubSup>
          <m:sSubSupPr>
            <m:ctrlPr>
              <w:rPr>
                <w:rFonts w:ascii="Cambria Math" w:hAnsi="Cambria Math"/>
              </w:rPr>
            </m:ctrlPr>
          </m:sSubSupPr>
          <m:e>
            <m:r>
              <w:rPr>
                <w:rFonts w:ascii="Cambria Math" w:hAnsi="Cambria Math"/>
              </w:rPr>
              <m:t>E</m:t>
            </m:r>
          </m:e>
          <m:sub>
            <m:r>
              <w:rPr>
                <w:rFonts w:ascii="Cambria Math" w:hAnsi="Cambria Math"/>
              </w:rPr>
              <m:t>ϕ</m:t>
            </m:r>
          </m:sub>
          <m:sup>
            <m:r>
              <w:rPr>
                <w:rFonts w:ascii="Cambria Math" w:hAnsi="Cambria Math"/>
              </w:rPr>
              <m:t>s</m:t>
            </m:r>
          </m:sup>
        </m:sSubSup>
        <m:d>
          <m:dPr>
            <m:ctrlPr>
              <w:rPr>
                <w:rFonts w:ascii="Cambria Math" w:hAnsi="Cambria Math"/>
              </w:rPr>
            </m:ctrlPr>
          </m:dPr>
          <m:e>
            <m:r>
              <m:rPr>
                <m:sty m:val="p"/>
              </m:rPr>
              <w:rPr>
                <w:rFonts w:ascii="Cambria Math" w:hAnsi="Cambria Math"/>
              </w:rPr>
              <m:t>.</m:t>
            </m:r>
          </m:e>
        </m:d>
      </m:oMath>
      <w:r>
        <w:t xml:space="preserve">, which can project the </w:t>
      </w:r>
      <m:oMath>
        <m:r>
          <w:rPr>
            <w:rFonts w:ascii="Cambria Math" w:hAnsi="Cambria Math"/>
          </w:rPr>
          <m:t>r</m:t>
        </m:r>
      </m:oMath>
      <w:r>
        <w:t xml:space="preserve"> into the latent space as the transformation variable to convert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oMath>
      <w:r>
        <w:t xml:space="preserve"> to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oMath>
      <w:r>
        <w:t>:</w:t>
      </w:r>
    </w:p>
    <w:p w14:paraId="051A5915" w14:textId="77777777" w:rsidR="00AC6938" w:rsidRDefault="00AC6938" w:rsidP="00AC6938">
      <w:pPr>
        <w:pStyle w:val="a0"/>
      </w:pPr>
      <m:oMathPara>
        <m:oMathParaPr>
          <m:jc m:val="center"/>
        </m:oMathParaPr>
        <m:oMath>
          <m:r>
            <w:rPr>
              <w:rFonts w:ascii="Cambria Math" w:hAnsi="Cambria Math"/>
            </w:rPr>
            <m:t>s</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ϕ</m:t>
              </m:r>
            </m:sub>
            <m:sup>
              <m:r>
                <w:rPr>
                  <w:rFonts w:ascii="Cambria Math" w:hAnsi="Cambria Math"/>
                </w:rPr>
                <m:t>s</m:t>
              </m:r>
            </m:sup>
          </m:sSubSup>
          <m:d>
            <m:dPr>
              <m:ctrlPr>
                <w:rPr>
                  <w:rFonts w:ascii="Cambria Math" w:hAnsi="Cambria Math"/>
                </w:rPr>
              </m:ctrlPr>
            </m:dPr>
            <m:e>
              <m:r>
                <w:rPr>
                  <w:rFonts w:ascii="Cambria Math" w:hAnsi="Cambria Math"/>
                </w:rPr>
                <m:t>r</m:t>
              </m:r>
            </m:e>
          </m:d>
        </m:oMath>
      </m:oMathPara>
    </w:p>
    <w:p w14:paraId="5ED8208B" w14:textId="77777777" w:rsidR="00AC6938" w:rsidRDefault="00000000" w:rsidP="00AC6938">
      <w:pPr>
        <w:pStyle w:val="FirstParagraph"/>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Z</m:t>
                  </m:r>
                </m:e>
              </m:acc>
            </m:e>
            <m:sub>
              <m:r>
                <w:rPr>
                  <w:rFonts w:ascii="Cambria Math" w:hAnsi="Cambria Math"/>
                </w:rPr>
                <m:t>c</m:t>
              </m:r>
            </m:sub>
            <m:sup>
              <m:r>
                <w:rPr>
                  <w:rFonts w:ascii="Cambria Math" w:hAnsi="Cambria Math"/>
                </w:rPr>
                <m:t>stim</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r>
            <m:rPr>
              <m:sty m:val="p"/>
            </m:rPr>
            <w:rPr>
              <w:rFonts w:ascii="Cambria Math" w:hAnsi="Cambria Math"/>
            </w:rPr>
            <m:t>+</m:t>
          </m:r>
          <m:r>
            <w:rPr>
              <w:rFonts w:ascii="Cambria Math" w:hAnsi="Cambria Math"/>
            </w:rPr>
            <m:t>s</m:t>
          </m:r>
        </m:oMath>
      </m:oMathPara>
    </w:p>
    <w:p w14:paraId="24654AE4" w14:textId="68201668" w:rsidR="00AC6938" w:rsidRDefault="00AC6938" w:rsidP="00AC6938">
      <w:pPr>
        <w:pStyle w:val="FirstParagraph"/>
      </w:pPr>
      <w:r>
        <w:t xml:space="preserve">And </w:t>
      </w:r>
      <w:r w:rsidR="009C1CF4">
        <w:t>therefore,</w:t>
      </w:r>
      <w:r>
        <w:t xml:space="preserve"> we have the following style loss and the KL regulations:</w:t>
      </w:r>
    </w:p>
    <w:p w14:paraId="5CF6D0DD" w14:textId="77777777" w:rsidR="00AC6938" w:rsidRDefault="00AC6938" w:rsidP="00AC6938">
      <w:pPr>
        <w:pStyle w:val="a0"/>
      </w:pPr>
      <m:oMathPara>
        <m:oMathParaPr>
          <m:jc m:val="center"/>
        </m:oMathParaPr>
        <m:oMath>
          <m:r>
            <w:rPr>
              <w:rFonts w:ascii="Cambria Math" w:hAnsi="Cambria Math"/>
            </w:rPr>
            <m:t>StyleLoss</m:t>
          </m:r>
          <m:r>
            <m:rPr>
              <m:sty m:val="p"/>
            </m:rPr>
            <w:rPr>
              <w:rFonts w:ascii="Cambria Math" w:hAnsi="Cambria Math"/>
            </w:rPr>
            <m:t>=</m:t>
          </m:r>
          <m:r>
            <w:rPr>
              <w:rFonts w:ascii="Cambria Math" w:hAnsi="Cambria Math"/>
            </w:rPr>
            <m:t>SmoothL1Loss</m:t>
          </m:r>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r>
                <m:rPr>
                  <m:sty m:val="p"/>
                </m:rPr>
                <w:rPr>
                  <w:rFonts w:ascii="Cambria Math" w:hAnsi="Cambria Math"/>
                </w:rPr>
                <m:t>,</m:t>
              </m:r>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r>
                <m:rPr>
                  <m:sty m:val="p"/>
                </m:rPr>
                <w:rPr>
                  <w:rFonts w:ascii="Cambria Math" w:hAnsi="Cambria Math"/>
                </w:rPr>
                <m:t>+</m:t>
              </m:r>
              <m:r>
                <w:rPr>
                  <w:rFonts w:ascii="Cambria Math" w:hAnsi="Cambria Math"/>
                </w:rPr>
                <m:t>s</m:t>
              </m:r>
            </m:e>
          </m:d>
        </m:oMath>
      </m:oMathPara>
    </w:p>
    <w:p w14:paraId="03B7856E" w14:textId="77777777" w:rsidR="00AC6938" w:rsidRDefault="00AC6938" w:rsidP="00AC6938">
      <w:pPr>
        <w:pStyle w:val="FirstParagraph"/>
      </w:pPr>
      <m:oMathPara>
        <m:oMathParaPr>
          <m:jc m:val="center"/>
        </m:oMathParaPr>
        <m:oMath>
          <m:r>
            <w:rPr>
              <w:rFonts w:ascii="Cambria Math" w:hAnsi="Cambria Math"/>
            </w:rPr>
            <m:t>KLLoss</m:t>
          </m:r>
          <m:r>
            <m:rPr>
              <m:sty m:val="p"/>
            </m:rPr>
            <w:rPr>
              <w:rFonts w:ascii="Cambria Math" w:hAnsi="Cambria Math"/>
            </w:rPr>
            <m:t>=</m:t>
          </m:r>
          <m:r>
            <w:rPr>
              <w:rFonts w:ascii="Cambria Math" w:hAnsi="Cambria Math"/>
            </w:rPr>
            <m:t>KL</m:t>
          </m:r>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I</m:t>
                  </m:r>
                </m:e>
              </m:d>
            </m:e>
          </m:d>
        </m:oMath>
      </m:oMathPara>
    </w:p>
    <w:p w14:paraId="328689F4" w14:textId="77777777" w:rsidR="00AC6938" w:rsidRDefault="00AC6938" w:rsidP="00AC6938">
      <w:pPr>
        <w:pStyle w:val="FirstParagraph"/>
      </w:pPr>
      <w:r>
        <w:t>Where SmoothL1Loss and KL divergence are:</w:t>
      </w:r>
    </w:p>
    <w:p w14:paraId="6E6729EF" w14:textId="77777777" w:rsidR="00AC6938" w:rsidRDefault="00AC6938" w:rsidP="00AC6938">
      <w:pPr>
        <w:pStyle w:val="a0"/>
      </w:pPr>
      <m:oMathPara>
        <m:oMathParaPr>
          <m:jc m:val="center"/>
        </m:oMathParaPr>
        <m:oMath>
          <m:r>
            <w:rPr>
              <w:rFonts w:ascii="Cambria Math" w:hAnsi="Cambria Math"/>
            </w:rPr>
            <m:t>SmoothL1loss</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r>
                      <w:rPr>
                        <w:rFonts w:ascii="Cambria Math" w:hAnsi="Cambria Math"/>
                      </w:rPr>
                      <m:t>0.5</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sup>
                        <m:r>
                          <w:rPr>
                            <w:rFonts w:ascii="Cambria Math" w:hAnsi="Cambria Math"/>
                          </w:rPr>
                          <m:t>2</m:t>
                        </m:r>
                      </m:sup>
                    </m:sSup>
                    <m:r>
                      <m:rPr>
                        <m:sty m:val="p"/>
                      </m:rPr>
                      <w:rPr>
                        <w:rFonts w:ascii="Cambria Math" w:hAnsi="Cambria Math"/>
                      </w:rPr>
                      <m:t>/</m:t>
                    </m:r>
                    <m:r>
                      <w:rPr>
                        <w:rFonts w:ascii="Cambria Math" w:hAnsi="Cambria Math"/>
                      </w:rPr>
                      <m:t>β</m:t>
                    </m:r>
                  </m:e>
                  <m:e>
                    <m:r>
                      <m:rPr>
                        <m:nor/>
                      </m:rPr>
                      <m:t xml:space="preserve"> if </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&lt;</m:t>
                    </m:r>
                    <m:r>
                      <w:rPr>
                        <w:rFonts w:ascii="Cambria Math" w:hAnsi="Cambria Math"/>
                      </w:rPr>
                      <m:t>β</m:t>
                    </m:r>
                  </m:e>
                </m:mr>
                <m:mr>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0.5β</m:t>
                    </m:r>
                  </m:e>
                  <m:e>
                    <m:r>
                      <m:rPr>
                        <m:nor/>
                      </m:rPr>
                      <m:t xml:space="preserve"> otherwise</m:t>
                    </m:r>
                  </m:e>
                </m:mr>
              </m:m>
            </m:e>
          </m:d>
        </m:oMath>
      </m:oMathPara>
    </w:p>
    <w:p w14:paraId="06C09CEE" w14:textId="77777777" w:rsidR="00AC6938" w:rsidRPr="00FE2E36" w:rsidRDefault="00AC6938" w:rsidP="00AC6938">
      <w:pPr>
        <w:pStyle w:val="FirstParagraph"/>
      </w:pPr>
      <m:oMathPara>
        <m:oMath>
          <m:r>
            <w:rPr>
              <w:rFonts w:ascii="Cambria Math" w:hAnsi="Cambria Math"/>
            </w:rPr>
            <m:t>KL</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x</m:t>
              </m:r>
              <m:r>
                <m:rPr>
                  <m:sty m:val="p"/>
                </m:rPr>
                <w:rPr>
                  <w:rFonts w:ascii="Cambria Math" w:hAnsi="Cambria Math"/>
                </w:rPr>
                <m:t>∈</m:t>
              </m:r>
              <m:r>
                <w:rPr>
                  <w:rFonts w:ascii="Cambria Math" w:hAnsi="Cambria Math"/>
                </w:rPr>
                <m:t>X</m:t>
              </m:r>
            </m:sub>
            <m:sup>
              <m:r>
                <w:rPr>
                  <w:rFonts w:ascii="Cambria Math" w:hAnsi="Cambria Math"/>
                </w:rPr>
                <m:t>​</m:t>
              </m:r>
            </m:sup>
            <m:e>
              <m:r>
                <w:rPr>
                  <w:rFonts w:ascii="Cambria Math" w:hAnsi="Cambria Math"/>
                </w:rPr>
                <m:t>P</m:t>
              </m:r>
            </m:e>
          </m:nary>
          <m:d>
            <m:dPr>
              <m:ctrlPr>
                <w:rPr>
                  <w:rFonts w:ascii="Cambria Math" w:hAnsi="Cambria Math"/>
                </w:rPr>
              </m:ctrlPr>
            </m:dPr>
            <m:e>
              <m:r>
                <w:rPr>
                  <w:rFonts w:ascii="Cambria Math" w:hAnsi="Cambria Math"/>
                </w:rPr>
                <m:t>x</m:t>
              </m:r>
            </m:e>
          </m:d>
          <m: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x</m:t>
                      </m:r>
                    </m:e>
                  </m:d>
                </m:num>
                <m:den>
                  <m:r>
                    <w:rPr>
                      <w:rFonts w:ascii="Cambria Math" w:hAnsi="Cambria Math"/>
                    </w:rPr>
                    <m:t>Q</m:t>
                  </m:r>
                  <m:d>
                    <m:dPr>
                      <m:ctrlPr>
                        <w:rPr>
                          <w:rFonts w:ascii="Cambria Math" w:hAnsi="Cambria Math"/>
                        </w:rPr>
                      </m:ctrlPr>
                    </m:dPr>
                    <m:e>
                      <m:r>
                        <w:rPr>
                          <w:rFonts w:ascii="Cambria Math" w:hAnsi="Cambria Math"/>
                        </w:rPr>
                        <m:t>x</m:t>
                      </m:r>
                    </m:e>
                  </m:d>
                </m:den>
              </m:f>
            </m:e>
          </m:d>
        </m:oMath>
      </m:oMathPara>
      <w:bookmarkStart w:id="142" w:name="decoder"/>
    </w:p>
    <w:p w14:paraId="2651078A" w14:textId="77777777" w:rsidR="00AC6938" w:rsidRPr="00FE2E36" w:rsidRDefault="00AC6938" w:rsidP="00AC6938">
      <w:pPr>
        <w:pStyle w:val="FirstParagraph"/>
        <w:numPr>
          <w:ilvl w:val="1"/>
          <w:numId w:val="9"/>
        </w:numPr>
        <w:rPr>
          <w:sz w:val="32"/>
          <w:szCs w:val="32"/>
        </w:rPr>
      </w:pPr>
      <w:r w:rsidRPr="00FE2E36">
        <w:rPr>
          <w:sz w:val="32"/>
          <w:szCs w:val="32"/>
        </w:rPr>
        <w:t>Decoder</w:t>
      </w:r>
      <w:bookmarkEnd w:id="142"/>
    </w:p>
    <w:p w14:paraId="0D9B1200" w14:textId="77777777" w:rsidR="00AC6938" w:rsidRDefault="00AC6938" w:rsidP="00AC6938">
      <w:pPr>
        <w:pStyle w:val="FirstParagraph"/>
      </w:pPr>
      <w:r>
        <w:t xml:space="preserve">We applied a decoder to generate the observations from the latent variables </w:t>
      </w:r>
      <m:oMath>
        <m:sSubSup>
          <m:sSubSupPr>
            <m:ctrlPr>
              <w:rPr>
                <w:rFonts w:ascii="Cambria Math" w:hAnsi="Cambria Math"/>
              </w:rPr>
            </m:ctrlPr>
          </m:sSubSupPr>
          <m:e>
            <m:acc>
              <m:accPr>
                <m:ctrlPr>
                  <w:rPr>
                    <w:rFonts w:ascii="Cambria Math" w:hAnsi="Cambria Math"/>
                  </w:rPr>
                </m:ctrlPr>
              </m:accPr>
              <m:e>
                <m:r>
                  <w:rPr>
                    <w:rFonts w:ascii="Cambria Math" w:hAnsi="Cambria Math"/>
                  </w:rPr>
                  <m:t>Z</m:t>
                </m:r>
              </m:e>
            </m:acc>
          </m:e>
          <m:sub>
            <m:r>
              <w:rPr>
                <w:rFonts w:ascii="Cambria Math" w:hAnsi="Cambria Math"/>
              </w:rPr>
              <m:t>c</m:t>
            </m:r>
          </m:sub>
          <m:sup>
            <m:r>
              <w:rPr>
                <w:rFonts w:ascii="Cambria Math" w:hAnsi="Cambria Math"/>
              </w:rPr>
              <m:t>stim</m:t>
            </m:r>
          </m:sup>
        </m:sSubSup>
      </m:oMath>
      <w:r>
        <w:t>. Accordingly, the generated samples were denoted as:</w:t>
      </w:r>
    </w:p>
    <w:p w14:paraId="110E4DD0" w14:textId="77777777" w:rsidR="00AC6938" w:rsidRDefault="00000000" w:rsidP="00AC6938">
      <w:pPr>
        <w:pStyle w:val="a0"/>
      </w:pPr>
      <m:oMathPara>
        <m:oMathParaPr>
          <m:jc m:val="center"/>
        </m:oMathParaPr>
        <m:oMath>
          <m:m>
            <m:mPr>
              <m:plcHide m:val="1"/>
              <m:mcs>
                <m:mc>
                  <m:mcPr>
                    <m:count m:val="1"/>
                    <m:mcJc m:val="center"/>
                  </m:mcPr>
                </m:mc>
              </m:mcs>
              <m:ctrlPr>
                <w:rPr>
                  <w:rFonts w:ascii="Cambria Math" w:hAnsi="Cambria Math"/>
                </w:rPr>
              </m:ctrlPr>
            </m:mPr>
            <m:mr>
              <m:e>
                <m:sSup>
                  <m:sSupPr>
                    <m:ctrlPr>
                      <w:rPr>
                        <w:rFonts w:ascii="Cambria Math" w:hAnsi="Cambria Math"/>
                      </w:rPr>
                    </m:ctrlPr>
                  </m:sSupPr>
                  <m:e>
                    <m:acc>
                      <m:accPr>
                        <m:ctrlPr>
                          <w:rPr>
                            <w:rFonts w:ascii="Cambria Math" w:hAnsi="Cambria Math"/>
                          </w:rPr>
                        </m:ctrlPr>
                      </m:accPr>
                      <m:e>
                        <m:r>
                          <w:rPr>
                            <w:rFonts w:ascii="Cambria Math" w:hAnsi="Cambria Math"/>
                          </w:rPr>
                          <m:t>X</m:t>
                        </m:r>
                      </m:e>
                    </m:acc>
                  </m:e>
                  <m:sup>
                    <m:r>
                      <w:rPr>
                        <w:rFonts w:ascii="Cambria Math" w:hAnsi="Cambria Math"/>
                      </w:rPr>
                      <m:t>stim</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Φ</m:t>
                    </m:r>
                  </m:sub>
                </m:sSub>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Z</m:t>
                            </m:r>
                          </m:e>
                        </m:acc>
                      </m:e>
                      <m:sub>
                        <m:r>
                          <w:rPr>
                            <w:rFonts w:ascii="Cambria Math" w:hAnsi="Cambria Math"/>
                          </w:rPr>
                          <m:t>c</m:t>
                        </m:r>
                      </m:sub>
                      <m:sup>
                        <m:r>
                          <w:rPr>
                            <w:rFonts w:ascii="Cambria Math" w:hAnsi="Cambria Math"/>
                          </w:rPr>
                          <m:t>stim</m:t>
                        </m:r>
                      </m:sup>
                    </m:sSubSup>
                  </m:e>
                </m:d>
              </m:e>
            </m:mr>
            <m:mr>
              <m:e/>
            </m:mr>
          </m:m>
        </m:oMath>
      </m:oMathPara>
    </w:p>
    <w:p w14:paraId="6CCBE6CC" w14:textId="77777777" w:rsidR="00AC6938" w:rsidRDefault="00AC6938" w:rsidP="00AC6938">
      <w:pPr>
        <w:pStyle w:val="FirstParagraph"/>
      </w:pPr>
      <w:r>
        <w:lastRenderedPageBreak/>
        <w:t xml:space="preserve">Note that our task was to perturb the cell types from the control dataset to the stimulus dataset, instead of generating the samples from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stim</m:t>
            </m:r>
          </m:sup>
        </m:sSubSup>
      </m:oMath>
      <w:r>
        <w:t xml:space="preserve"> and </w:t>
      </w:r>
      <m:oMath>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oMath>
      <w:r>
        <w:t xml:space="preserve">, we use </w:t>
      </w:r>
      <m:oMath>
        <m:sSubSup>
          <m:sSubSupPr>
            <m:ctrlPr>
              <w:rPr>
                <w:rFonts w:ascii="Cambria Math" w:hAnsi="Cambria Math"/>
              </w:rPr>
            </m:ctrlPr>
          </m:sSubSupPr>
          <m:e>
            <m:acc>
              <m:accPr>
                <m:ctrlPr>
                  <w:rPr>
                    <w:rFonts w:ascii="Cambria Math" w:hAnsi="Cambria Math"/>
                  </w:rPr>
                </m:ctrlPr>
              </m:accPr>
              <m:e>
                <m:r>
                  <w:rPr>
                    <w:rFonts w:ascii="Cambria Math" w:hAnsi="Cambria Math"/>
                  </w:rPr>
                  <m:t>Z</m:t>
                </m:r>
              </m:e>
            </m:acc>
          </m:e>
          <m:sub>
            <m:r>
              <w:rPr>
                <w:rFonts w:ascii="Cambria Math" w:hAnsi="Cambria Math"/>
              </w:rPr>
              <m:t>c</m:t>
            </m:r>
          </m:sub>
          <m:sup>
            <m:r>
              <w:rPr>
                <w:rFonts w:ascii="Cambria Math" w:hAnsi="Cambria Math"/>
              </w:rPr>
              <m:t>stim</m:t>
            </m:r>
          </m:sup>
        </m:sSubSup>
      </m:oMath>
      <w:r>
        <w:t>. Therefore, our Generated Loss is:</w:t>
      </w:r>
    </w:p>
    <w:p w14:paraId="65620FD3" w14:textId="77777777" w:rsidR="00AC6938" w:rsidRDefault="00AC6938" w:rsidP="00AC6938">
      <w:pPr>
        <w:pStyle w:val="a0"/>
      </w:pPr>
      <m:oMathPara>
        <m:oMathParaPr>
          <m:jc m:val="center"/>
        </m:oMathParaPr>
        <m:oMath>
          <m:r>
            <w:rPr>
              <w:rFonts w:ascii="Cambria Math" w:hAnsi="Cambria Math"/>
            </w:rPr>
            <m:t>GenLoss</m:t>
          </m:r>
          <m:r>
            <m:rPr>
              <m:sty m:val="p"/>
            </m:rPr>
            <w:rPr>
              <w:rFonts w:ascii="Cambria Math" w:hAnsi="Cambria Math"/>
            </w:rPr>
            <m:t>=</m:t>
          </m:r>
          <m:r>
            <w:rPr>
              <w:rFonts w:ascii="Cambria Math" w:hAnsi="Cambria Math"/>
            </w:rPr>
            <m:t>SmoothL1loss</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X</m:t>
                  </m:r>
                </m:e>
              </m:acc>
            </m:e>
            <m:sup>
              <m:r>
                <w:rPr>
                  <w:rFonts w:ascii="Cambria Math" w:hAnsi="Cambria Math"/>
                </w:rPr>
                <m:t>stim</m:t>
              </m:r>
            </m:sup>
          </m:sSup>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Φ</m:t>
              </m:r>
            </m:sub>
          </m:sSub>
          <m:d>
            <m:dPr>
              <m:ctrlPr>
                <w:rPr>
                  <w:rFonts w:ascii="Cambria Math" w:hAnsi="Cambria Math"/>
                </w:rPr>
              </m:ctrlPr>
            </m:dPr>
            <m:e>
              <m:sSubSup>
                <m:sSubSupPr>
                  <m:ctrlPr>
                    <w:rPr>
                      <w:rFonts w:ascii="Cambria Math" w:hAnsi="Cambria Math"/>
                    </w:rPr>
                  </m:ctrlPr>
                </m:sSubSupPr>
                <m:e>
                  <m:r>
                    <w:rPr>
                      <w:rFonts w:ascii="Cambria Math" w:hAnsi="Cambria Math"/>
                    </w:rPr>
                    <m:t>Z</m:t>
                  </m:r>
                </m:e>
                <m:sub>
                  <m:r>
                    <w:rPr>
                      <w:rFonts w:ascii="Cambria Math" w:hAnsi="Cambria Math"/>
                    </w:rPr>
                    <m:t>c</m:t>
                  </m:r>
                </m:sub>
                <m:sup>
                  <m:r>
                    <w:rPr>
                      <w:rFonts w:ascii="Cambria Math" w:hAnsi="Cambria Math"/>
                    </w:rPr>
                    <m:t>ctrl</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s</m:t>
                  </m:r>
                </m:sub>
              </m:sSub>
            </m:e>
          </m:d>
        </m:oMath>
      </m:oMathPara>
    </w:p>
    <w:p w14:paraId="7E060B42" w14:textId="77777777" w:rsidR="00AC6938" w:rsidRPr="00FE2E36" w:rsidRDefault="00AC6938" w:rsidP="00AC6938">
      <w:pPr>
        <w:pStyle w:val="af"/>
        <w:numPr>
          <w:ilvl w:val="1"/>
          <w:numId w:val="9"/>
        </w:numPr>
        <w:ind w:firstLineChars="0"/>
        <w:rPr>
          <w:sz w:val="32"/>
          <w:szCs w:val="32"/>
        </w:rPr>
      </w:pPr>
      <w:bookmarkStart w:id="143" w:name="loss-function"/>
      <w:r w:rsidRPr="00FE2E36">
        <w:rPr>
          <w:sz w:val="32"/>
          <w:szCs w:val="32"/>
        </w:rPr>
        <w:t>Loss function</w:t>
      </w:r>
      <w:bookmarkEnd w:id="143"/>
    </w:p>
    <w:p w14:paraId="48EADB9C" w14:textId="77777777" w:rsidR="00AC6938" w:rsidRDefault="00AC6938" w:rsidP="00AC6938">
      <w:pPr>
        <w:pStyle w:val="FirstParagraph"/>
      </w:pPr>
      <w:r>
        <w:t>The objective functions will be combined with the Generated loss, Style Loss, and the KL regulation terms.</w:t>
      </w:r>
    </w:p>
    <w:p w14:paraId="74F7DA97" w14:textId="77777777" w:rsidR="00AC6938" w:rsidRPr="00FE2E36" w:rsidRDefault="00AC6938" w:rsidP="00AC6938">
      <w:pPr>
        <w:pStyle w:val="a0"/>
      </w:pPr>
      <m:oMathPara>
        <m:oMath>
          <m:r>
            <w:rPr>
              <w:rFonts w:ascii="Cambria Math" w:hAnsi="Cambria Math"/>
            </w:rPr>
            <m:t>Loss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StyleLoss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KLLoss</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GenLoss</m:t>
          </m:r>
        </m:oMath>
      </m:oMathPara>
      <w:bookmarkStart w:id="144" w:name="datasets-and-preprocess"/>
      <w:bookmarkEnd w:id="1"/>
    </w:p>
    <w:p w14:paraId="6389DAC6" w14:textId="77777777" w:rsidR="00AC6938" w:rsidRDefault="00AC6938" w:rsidP="00AC6938">
      <w:pPr>
        <w:pStyle w:val="a0"/>
        <w:rPr>
          <w:b/>
          <w:bCs/>
          <w:sz w:val="44"/>
          <w:szCs w:val="44"/>
        </w:rPr>
      </w:pPr>
    </w:p>
    <w:p w14:paraId="3A9ACAF3" w14:textId="77777777" w:rsidR="00AC6938" w:rsidRPr="00FE2E36" w:rsidRDefault="00AC6938" w:rsidP="00AC6938">
      <w:pPr>
        <w:pStyle w:val="a0"/>
        <w:numPr>
          <w:ilvl w:val="0"/>
          <w:numId w:val="9"/>
        </w:numPr>
        <w:rPr>
          <w:b/>
          <w:bCs/>
          <w:sz w:val="44"/>
          <w:szCs w:val="44"/>
        </w:rPr>
      </w:pPr>
      <w:r w:rsidRPr="00FE2E36">
        <w:rPr>
          <w:b/>
          <w:bCs/>
          <w:sz w:val="44"/>
          <w:szCs w:val="44"/>
        </w:rPr>
        <w:t>Datasets and preprocess</w:t>
      </w:r>
    </w:p>
    <w:p w14:paraId="73594EB2" w14:textId="434B9B26" w:rsidR="00C820B0" w:rsidRDefault="00C820B0" w:rsidP="00AC6938">
      <w:pPr>
        <w:pStyle w:val="FirstParagraph"/>
        <w:rPr>
          <w:lang w:eastAsia="zh-CN"/>
        </w:rPr>
      </w:pPr>
      <w:r>
        <w:rPr>
          <w:lang w:eastAsia="zh-CN"/>
        </w:rPr>
        <w:t xml:space="preserve">We obtained the PBMC-Zheng dataset from Zheng et al. </w:t>
      </w:r>
      <w:r>
        <w:rPr>
          <w:lang w:eastAsia="zh-CN"/>
        </w:rPr>
        <w:fldChar w:fldCharType="begin"/>
      </w:r>
      <w:r w:rsidR="00303180">
        <w:rPr>
          <w:lang w:eastAsia="zh-CN"/>
        </w:rPr>
        <w:instrText xml:space="preserve"> ADDIN EN.CITE &lt;EndNote&gt;&lt;Cite&gt;&lt;Author&gt;Zheng&lt;/Author&gt;&lt;Year&gt;2017&lt;/Year&gt;&lt;RecNum&gt;14&lt;/RecNum&gt;&lt;DisplayText&gt;[42]&lt;/DisplayText&gt;&lt;record&gt;&lt;rec-number&gt;14&lt;/rec-number&gt;&lt;foreign-keys&gt;&lt;key app="EN" db-id="2sf0rtfskvt02yezrxjx90d4f52xet9pdf2w" timestamp="1691704695"&gt;14&lt;/key&gt;&lt;/foreign-keys&gt;&lt;ref-type name="Journal Article"&gt;17&lt;/ref-type&gt;&lt;contributors&gt;&lt;authors&gt;&lt;author&gt;Zheng, Grace XY&lt;/author&gt;&lt;author&gt;Terry, Jessica M&lt;/author&gt;&lt;author&gt;Belgrader, Phillip&lt;/author&gt;&lt;author&gt;Ryvkin, Paul&lt;/author&gt;&lt;author&gt;Bent, Zachary W&lt;/author&gt;&lt;author&gt;Wilson, Ryan&lt;/author&gt;&lt;author&gt;Ziraldo, Solongo B&lt;/author&gt;&lt;author&gt;Wheeler, Tobias D&lt;/author&gt;&lt;author&gt;McDermott, Geoff P&lt;/author&gt;&lt;author&gt;Zhu, Junjie&lt;/author&gt;&lt;/authors&gt;&lt;/contributors&gt;&lt;titles&gt;&lt;title&gt;Massively parallel digital transcriptional profiling of single cells&lt;/title&gt;&lt;secondary-title&gt;Nature communications&lt;/secondary-title&gt;&lt;/titles&gt;&lt;periodical&gt;&lt;full-title&gt;Nature communications&lt;/full-title&gt;&lt;/periodical&gt;&lt;pages&gt;14049&lt;/pages&gt;&lt;volume&gt;8&lt;/volume&gt;&lt;number&gt;1&lt;/number&gt;&lt;dates&gt;&lt;year&gt;2017&lt;/year&gt;&lt;/dates&gt;&lt;isbn&gt;2041-1723&lt;/isbn&gt;&lt;urls&gt;&lt;/urls&gt;&lt;/record&gt;&lt;/Cite&gt;&lt;/EndNote&gt;</w:instrText>
      </w:r>
      <w:r>
        <w:rPr>
          <w:lang w:eastAsia="zh-CN"/>
        </w:rPr>
        <w:fldChar w:fldCharType="separate"/>
      </w:r>
      <w:r w:rsidR="00303180">
        <w:rPr>
          <w:noProof/>
          <w:lang w:eastAsia="zh-CN"/>
        </w:rPr>
        <w:t>[42]</w:t>
      </w:r>
      <w:r>
        <w:rPr>
          <w:lang w:eastAsia="zh-CN"/>
        </w:rPr>
        <w:fldChar w:fldCharType="end"/>
      </w:r>
      <w:r>
        <w:rPr>
          <w:lang w:eastAsia="zh-CN"/>
        </w:rPr>
        <w:t xml:space="preserve">. </w:t>
      </w:r>
      <w:r w:rsidR="001E1AFA">
        <w:rPr>
          <w:lang w:eastAsia="zh-CN"/>
        </w:rPr>
        <w:t xml:space="preserve">After removing the megakaryocyte cells, which </w:t>
      </w:r>
      <w:r w:rsidR="001E1AFA">
        <w:rPr>
          <w:rFonts w:hint="eastAsia"/>
          <w:lang w:eastAsia="zh-CN"/>
        </w:rPr>
        <w:t>have</w:t>
      </w:r>
      <w:r w:rsidR="001E1AFA">
        <w:rPr>
          <w:lang w:eastAsia="zh-CN"/>
        </w:rPr>
        <w:t xml:space="preserve"> </w:t>
      </w:r>
      <w:r w:rsidR="001E1AFA">
        <w:rPr>
          <w:rFonts w:hint="eastAsia"/>
          <w:lang w:eastAsia="zh-CN"/>
        </w:rPr>
        <w:t>an</w:t>
      </w:r>
      <w:r w:rsidR="001E1AFA">
        <w:rPr>
          <w:lang w:eastAsia="zh-CN"/>
        </w:rPr>
        <w:t xml:space="preserve"> </w:t>
      </w:r>
      <w:r w:rsidR="001E1AFA" w:rsidRPr="001E1AFA">
        <w:rPr>
          <w:lang w:eastAsia="zh-CN"/>
        </w:rPr>
        <w:t>uncertainty of assign</w:t>
      </w:r>
      <w:r w:rsidR="001E1AFA">
        <w:rPr>
          <w:rFonts w:hint="eastAsia"/>
          <w:lang w:eastAsia="zh-CN"/>
        </w:rPr>
        <w:t>ed</w:t>
      </w:r>
      <w:r w:rsidR="001E1AFA" w:rsidRPr="001E1AFA">
        <w:rPr>
          <w:lang w:eastAsia="zh-CN"/>
        </w:rPr>
        <w:t xml:space="preserve"> </w:t>
      </w:r>
      <w:r w:rsidR="001E1AFA" w:rsidRPr="001E1AFA">
        <w:rPr>
          <w:rFonts w:hint="eastAsia"/>
          <w:lang w:eastAsia="zh-CN"/>
        </w:rPr>
        <w:t>l</w:t>
      </w:r>
      <w:r w:rsidR="001E1AFA" w:rsidRPr="001E1AFA">
        <w:rPr>
          <w:lang w:eastAsia="zh-CN"/>
        </w:rPr>
        <w:t>abels</w:t>
      </w:r>
      <w:r w:rsidR="001E1AFA">
        <w:rPr>
          <w:lang w:eastAsia="zh-CN"/>
        </w:rPr>
        <w:t>, we log-transformed and normalized the data and selected the top 7000 highly variable genes.</w:t>
      </w:r>
    </w:p>
    <w:p w14:paraId="63A5DDCF" w14:textId="2839AB7C" w:rsidR="00092241" w:rsidRDefault="00092241" w:rsidP="00AC6938">
      <w:pPr>
        <w:pStyle w:val="FirstParagraph"/>
        <w:rPr>
          <w:lang w:eastAsia="zh-CN"/>
        </w:rPr>
      </w:pPr>
      <w:r w:rsidRPr="00D2498E">
        <w:rPr>
          <w:rFonts w:hint="eastAsia"/>
          <w:lang w:eastAsia="zh-CN"/>
        </w:rPr>
        <w:t>Kang</w:t>
      </w:r>
      <w:r w:rsidRPr="00D2498E">
        <w:rPr>
          <w:lang w:eastAsia="zh-CN"/>
        </w:rPr>
        <w:t xml:space="preserve"> et al</w:t>
      </w:r>
      <w:r w:rsidR="00C820B0">
        <w:rPr>
          <w:lang w:eastAsia="zh-CN"/>
        </w:rPr>
        <w:t>.</w:t>
      </w:r>
      <w:r w:rsidRPr="00D2498E">
        <w:rPr>
          <w:lang w:eastAsia="zh-CN"/>
        </w:rPr>
        <w:t xml:space="preserve"> published a dataset from PBMCs </w:t>
      </w:r>
      <w:r w:rsidR="00D2498E">
        <w:rPr>
          <w:lang w:eastAsia="zh-CN"/>
        </w:rPr>
        <w:t>including</w:t>
      </w:r>
      <w:r w:rsidRPr="00D2498E">
        <w:rPr>
          <w:lang w:eastAsia="zh-CN"/>
        </w:rPr>
        <w:t xml:space="preserve"> both control and stimulated cell types</w:t>
      </w:r>
      <w:r w:rsidR="00C820B0">
        <w:rPr>
          <w:lang w:eastAsia="zh-CN"/>
        </w:rPr>
        <w:t xml:space="preserve"> </w:t>
      </w:r>
      <w:r w:rsidR="00C820B0">
        <w:rPr>
          <w:lang w:eastAsia="zh-CN"/>
        </w:rPr>
        <w:fldChar w:fldCharType="begin"/>
      </w:r>
      <w:r w:rsidR="00303180">
        <w:rPr>
          <w:lang w:eastAsia="zh-CN"/>
        </w:rPr>
        <w:instrText xml:space="preserve"> ADDIN EN.CITE &lt;EndNote&gt;&lt;Cite&gt;&lt;Author&gt;Kang&lt;/Author&gt;&lt;Year&gt;2018&lt;/Year&gt;&lt;RecNum&gt;9&lt;/RecNum&gt;&lt;DisplayText&gt;[36]&lt;/DisplayText&gt;&lt;record&gt;&lt;rec-number&gt;9&lt;/rec-number&gt;&lt;foreign-keys&gt;&lt;key app="EN" db-id="2sf0rtfskvt02yezrxjx90d4f52xet9pdf2w" timestamp="1691704693"&gt;9&lt;/key&gt;&lt;/foreign-keys&gt;&lt;ref-type name="Journal Article"&gt;17&lt;/ref-type&gt;&lt;contributors&gt;&lt;authors&gt;&lt;author&gt;Kang, Hyun Min&lt;/author&gt;&lt;author&gt;Subramaniam, Meena&lt;/author&gt;&lt;author&gt;Targ, Sasha&lt;/author&gt;&lt;author&gt;Nguyen, Michelle&lt;/author&gt;&lt;author&gt;Maliskova, Lenka&lt;/author&gt;&lt;author&gt;McCarthy, Elizabeth&lt;/author&gt;&lt;author&gt;Wan, Eunice&lt;/author&gt;&lt;author&gt;Wong, Simon&lt;/author&gt;&lt;author&gt;Byrnes, Lauren&lt;/author&gt;&lt;author&gt;Lanata, Cristina M&lt;/author&gt;&lt;/authors&gt;&lt;/contributors&gt;&lt;titles&gt;&lt;title&gt;Multiplexed droplet single-cell RNA-sequencing using natural genetic variation&lt;/title&gt;&lt;secondary-title&gt;Nature biotechnology&lt;/secondary-title&gt;&lt;/titles&gt;&lt;periodical&gt;&lt;full-title&gt;Nature biotechnology&lt;/full-title&gt;&lt;/periodical&gt;&lt;pages&gt;89-94&lt;/pages&gt;&lt;volume&gt;36&lt;/volume&gt;&lt;number&gt;1&lt;/number&gt;&lt;dates&gt;&lt;year&gt;2018&lt;/year&gt;&lt;/dates&gt;&lt;isbn&gt;1087-0156&lt;/isbn&gt;&lt;urls&gt;&lt;/urls&gt;&lt;/record&gt;&lt;/Cite&gt;&lt;/EndNote&gt;</w:instrText>
      </w:r>
      <w:r w:rsidR="00C820B0">
        <w:rPr>
          <w:lang w:eastAsia="zh-CN"/>
        </w:rPr>
        <w:fldChar w:fldCharType="separate"/>
      </w:r>
      <w:r w:rsidR="00303180">
        <w:rPr>
          <w:noProof/>
          <w:lang w:eastAsia="zh-CN"/>
        </w:rPr>
        <w:t>[36]</w:t>
      </w:r>
      <w:r w:rsidR="00C820B0">
        <w:rPr>
          <w:lang w:eastAsia="zh-CN"/>
        </w:rPr>
        <w:fldChar w:fldCharType="end"/>
      </w:r>
      <w:r w:rsidRPr="00D2498E">
        <w:rPr>
          <w:lang w:eastAsia="zh-CN"/>
        </w:rPr>
        <w:t>.</w:t>
      </w:r>
      <w:r w:rsidR="00C820B0">
        <w:rPr>
          <w:lang w:eastAsia="zh-CN"/>
        </w:rPr>
        <w:t xml:space="preserve"> Among these data, we extracted </w:t>
      </w:r>
      <w:r w:rsidR="001E1AFA">
        <w:rPr>
          <w:lang w:eastAsia="zh-CN"/>
        </w:rPr>
        <w:t>the</w:t>
      </w:r>
      <w:r w:rsidR="00C820B0">
        <w:rPr>
          <w:lang w:eastAsia="zh-CN"/>
        </w:rPr>
        <w:t xml:space="preserve"> average of</w:t>
      </w:r>
      <w:r w:rsidR="001E1AFA">
        <w:rPr>
          <w:lang w:eastAsia="zh-CN"/>
        </w:rPr>
        <w:t xml:space="preserve"> the top</w:t>
      </w:r>
      <w:r w:rsidR="00C820B0">
        <w:rPr>
          <w:lang w:eastAsia="zh-CN"/>
        </w:rPr>
        <w:t xml:space="preserve"> 20 cluster genes</w:t>
      </w:r>
      <w:r w:rsidR="001E1AFA">
        <w:rPr>
          <w:lang w:eastAsia="zh-CN"/>
        </w:rPr>
        <w:t>, which has 6998 genes in total,</w:t>
      </w:r>
      <w:r w:rsidR="00C820B0">
        <w:rPr>
          <w:lang w:eastAsia="zh-CN"/>
        </w:rPr>
        <w:t xml:space="preserve"> from seven cell types, respectively: B cells, CD4-T cells, CD8-T cells, CD14 Mono cells, Dendritic cells, FCGR3A Mono cells,</w:t>
      </w:r>
      <w:r w:rsidR="001E1AFA">
        <w:rPr>
          <w:lang w:eastAsia="zh-CN"/>
        </w:rPr>
        <w:t xml:space="preserve"> and</w:t>
      </w:r>
      <w:r w:rsidR="00C820B0">
        <w:rPr>
          <w:lang w:eastAsia="zh-CN"/>
        </w:rPr>
        <w:t xml:space="preserve"> NK cells</w:t>
      </w:r>
      <w:r w:rsidR="001E1AFA">
        <w:rPr>
          <w:lang w:eastAsia="zh-CN"/>
        </w:rPr>
        <w:t>, the same cell types as the PBMC-Zheng dataset</w:t>
      </w:r>
      <w:r w:rsidR="00C820B0">
        <w:rPr>
          <w:lang w:eastAsia="zh-CN"/>
        </w:rPr>
        <w:t xml:space="preserve">. </w:t>
      </w:r>
    </w:p>
    <w:p w14:paraId="06C29BBB" w14:textId="1BADAE1C" w:rsidR="00BF1F53" w:rsidRPr="00AE77B2" w:rsidRDefault="00BF1F53" w:rsidP="00BF1F53">
      <w:pPr>
        <w:pStyle w:val="a0"/>
        <w:rPr>
          <w:lang w:eastAsia="zh-CN"/>
        </w:rPr>
      </w:pPr>
      <w:r>
        <w:rPr>
          <w:rFonts w:hint="eastAsia"/>
          <w:lang w:eastAsia="zh-CN"/>
        </w:rPr>
        <w:t>H</w:t>
      </w:r>
      <w:r>
        <w:rPr>
          <w:lang w:eastAsia="zh-CN"/>
        </w:rPr>
        <w:t xml:space="preserve">arber et al. </w:t>
      </w:r>
      <w:r w:rsidR="00D00982">
        <w:rPr>
          <w:rFonts w:hint="eastAsia"/>
          <w:lang w:eastAsia="zh-CN"/>
        </w:rPr>
        <w:t>presented</w:t>
      </w:r>
      <w:r w:rsidR="00D00982">
        <w:rPr>
          <w:lang w:eastAsia="zh-CN"/>
        </w:rPr>
        <w:t xml:space="preserve"> </w:t>
      </w:r>
      <w:r w:rsidR="00C90502">
        <w:rPr>
          <w:lang w:eastAsia="zh-CN"/>
        </w:rPr>
        <w:t>a dataset using the responses of</w:t>
      </w:r>
      <w:r w:rsidR="00C90502">
        <w:rPr>
          <w:rFonts w:hint="eastAsia"/>
          <w:lang w:eastAsia="zh-CN"/>
        </w:rPr>
        <w:t xml:space="preserve"> e</w:t>
      </w:r>
      <w:r w:rsidR="00C90502">
        <w:rPr>
          <w:lang w:eastAsia="zh-CN"/>
        </w:rPr>
        <w:t>pithelial cell</w:t>
      </w:r>
      <w:r w:rsidR="00AE77B2">
        <w:rPr>
          <w:lang w:eastAsia="zh-CN"/>
        </w:rPr>
        <w:t>s</w:t>
      </w:r>
      <w:r w:rsidR="00C90502">
        <w:rPr>
          <w:lang w:eastAsia="zh-CN"/>
        </w:rPr>
        <w:t xml:space="preserve"> infected by </w:t>
      </w:r>
      <w:r w:rsidR="00C90502" w:rsidRPr="00C90502">
        <w:rPr>
          <w:i/>
          <w:iCs/>
          <w:lang w:eastAsia="zh-CN"/>
        </w:rPr>
        <w:t>Salmonella</w:t>
      </w:r>
      <w:r w:rsidR="00C90502">
        <w:rPr>
          <w:lang w:eastAsia="zh-CN"/>
        </w:rPr>
        <w:t xml:space="preserve"> and </w:t>
      </w:r>
      <w:r w:rsidR="00C90502" w:rsidRPr="00C90502">
        <w:rPr>
          <w:i/>
          <w:iCs/>
          <w:lang w:eastAsia="zh-CN"/>
        </w:rPr>
        <w:t>H.poly</w:t>
      </w:r>
      <w:r w:rsidR="00AE77B2">
        <w:rPr>
          <w:i/>
          <w:iCs/>
          <w:lang w:eastAsia="zh-CN"/>
        </w:rPr>
        <w:t xml:space="preserve"> </w:t>
      </w:r>
      <w:r w:rsidR="00AE77B2">
        <w:rPr>
          <w:lang w:eastAsia="zh-CN"/>
        </w:rPr>
        <w:fldChar w:fldCharType="begin"/>
      </w:r>
      <w:r w:rsidR="00303180">
        <w:rPr>
          <w:lang w:eastAsia="zh-CN"/>
        </w:rPr>
        <w:instrText xml:space="preserve"> ADDIN EN.CITE &lt;EndNote&gt;&lt;Cite&gt;&lt;Author&gt;Haber&lt;/Author&gt;&lt;Year&gt;2017&lt;/Year&gt;&lt;RecNum&gt;8&lt;/RecNum&gt;&lt;DisplayText&gt;[37]&lt;/DisplayText&gt;&lt;record&gt;&lt;rec-number&gt;8&lt;/rec-number&gt;&lt;foreign-keys&gt;&lt;key app="EN" db-id="2sf0rtfskvt02yezrxjx90d4f52xet9pdf2w" timestamp="1691704693"&gt;8&lt;/key&gt;&lt;/foreign-keys&gt;&lt;ref-type name="Journal Article"&gt;17&lt;/ref-type&gt;&lt;contributors&gt;&lt;authors&gt;&lt;author&gt;Haber, Adam L&lt;/author&gt;&lt;author&gt;Biton, Moshe&lt;/author&gt;&lt;author&gt;Rogel, Noga&lt;/author&gt;&lt;author&gt;Herbst, Rebecca H&lt;/author&gt;&lt;author&gt;Shekhar, Karthik&lt;/author&gt;&lt;author&gt;Smillie, Christopher&lt;/author&gt;&lt;author&gt;Burgin, Grace&lt;/author&gt;&lt;author&gt;Delorey, Toni M&lt;/author&gt;&lt;author&gt;Howitt, Michael R&lt;/author&gt;&lt;author&gt;Katz, Yarden&lt;/author&gt;&lt;/authors&gt;&lt;/contributors&gt;&lt;titles&gt;&lt;title&gt;A single-cell survey of the small intestinal epithelium&lt;/title&gt;&lt;secondary-title&gt;Nature&lt;/secondary-title&gt;&lt;/titles&gt;&lt;periodical&gt;&lt;full-title&gt;Nature&lt;/full-title&gt;&lt;/periodical&gt;&lt;pages&gt;333-339&lt;/pages&gt;&lt;volume&gt;551&lt;/volume&gt;&lt;number&gt;7680&lt;/number&gt;&lt;dates&gt;&lt;year&gt;2017&lt;/year&gt;&lt;/dates&gt;&lt;isbn&gt;0028-0836&lt;/isbn&gt;&lt;urls&gt;&lt;/urls&gt;&lt;/record&gt;&lt;/Cite&gt;&lt;/EndNote&gt;</w:instrText>
      </w:r>
      <w:r w:rsidR="00AE77B2">
        <w:rPr>
          <w:lang w:eastAsia="zh-CN"/>
        </w:rPr>
        <w:fldChar w:fldCharType="separate"/>
      </w:r>
      <w:r w:rsidR="00303180">
        <w:rPr>
          <w:noProof/>
          <w:lang w:eastAsia="zh-CN"/>
        </w:rPr>
        <w:t>[37]</w:t>
      </w:r>
      <w:r w:rsidR="00AE77B2">
        <w:rPr>
          <w:lang w:eastAsia="zh-CN"/>
        </w:rPr>
        <w:fldChar w:fldCharType="end"/>
      </w:r>
      <w:r w:rsidR="00AE77B2">
        <w:rPr>
          <w:lang w:eastAsia="zh-CN"/>
        </w:rPr>
        <w:t xml:space="preserve">. In this dataset, there are 1770 </w:t>
      </w:r>
      <w:r w:rsidR="00AE77B2" w:rsidRPr="00D00982">
        <w:rPr>
          <w:i/>
          <w:iCs/>
          <w:lang w:eastAsia="zh-CN"/>
        </w:rPr>
        <w:t>Salmonella</w:t>
      </w:r>
      <w:r w:rsidR="00AE77B2">
        <w:rPr>
          <w:lang w:eastAsia="zh-CN"/>
        </w:rPr>
        <w:t xml:space="preserve">-infected cells, 2711 </w:t>
      </w:r>
      <w:r w:rsidR="00AE77B2" w:rsidRPr="00D00982">
        <w:rPr>
          <w:i/>
          <w:iCs/>
          <w:lang w:eastAsia="zh-CN"/>
        </w:rPr>
        <w:t>H.poly</w:t>
      </w:r>
      <w:r w:rsidR="00AE77B2">
        <w:rPr>
          <w:lang w:eastAsia="zh-CN"/>
        </w:rPr>
        <w:t>-infected cells, and the rest 3240 control cells. The data were also normalized and log-transformed. The top 7000 highly variable genes were selected in this dataset.</w:t>
      </w:r>
    </w:p>
    <w:p w14:paraId="4E602B8F" w14:textId="77777777" w:rsidR="00AC6938" w:rsidRDefault="00AC6938" w:rsidP="00AC6938">
      <w:pPr>
        <w:pStyle w:val="a0"/>
      </w:pPr>
      <w:r>
        <w:t xml:space="preserve">In our model, we performed further data preprocessing to ensure consistency between control and stimulus cells within each cell type. Specifically, for each cell type, we randomly selected an equal number of cells from both the control and stimulated groups and used them to balance the dataset. This data preprocessing step helped us create a more robust and unbiased dataset, enabling accurate and fair comparisons between each cell type’s control and stimulus conditions during subsequent analyses. By doing such data processing, we guarantee that each pair of </w:t>
      </w:r>
      <m:oMath>
        <m:sSup>
          <m:sSupPr>
            <m:ctrlPr>
              <w:rPr>
                <w:rFonts w:ascii="Cambria Math" w:hAnsi="Cambria Math"/>
              </w:rPr>
            </m:ctrlPr>
          </m:sSupPr>
          <m:e>
            <m:r>
              <w:rPr>
                <w:rFonts w:ascii="Cambria Math" w:hAnsi="Cambria Math"/>
              </w:rPr>
              <m:t>X</m:t>
            </m:r>
          </m:e>
          <m:sup>
            <m:r>
              <w:rPr>
                <w:rFonts w:ascii="Cambria Math" w:hAnsi="Cambria Math"/>
              </w:rPr>
              <m:t>ctrl</m:t>
            </m:r>
          </m:sup>
        </m:sSup>
      </m:oMath>
      <w:r>
        <w:t xml:space="preserve"> and </w:t>
      </w:r>
      <m:oMath>
        <m:sSup>
          <m:sSupPr>
            <m:ctrlPr>
              <w:rPr>
                <w:rFonts w:ascii="Cambria Math" w:hAnsi="Cambria Math"/>
              </w:rPr>
            </m:ctrlPr>
          </m:sSupPr>
          <m:e>
            <m:r>
              <w:rPr>
                <w:rFonts w:ascii="Cambria Math" w:hAnsi="Cambria Math"/>
              </w:rPr>
              <m:t>X</m:t>
            </m:r>
          </m:e>
          <m:sup>
            <m:r>
              <w:rPr>
                <w:rFonts w:ascii="Cambria Math" w:hAnsi="Cambria Math"/>
              </w:rPr>
              <m:t>stim</m:t>
            </m:r>
          </m:sup>
        </m:sSup>
      </m:oMath>
      <w:r>
        <w:t xml:space="preserve"> have the same cell type, so the following style transfer process would be valid.</w:t>
      </w:r>
    </w:p>
    <w:p w14:paraId="5A73EE5B" w14:textId="77777777" w:rsidR="00AC6938" w:rsidRPr="00FE2E36" w:rsidRDefault="00AC6938" w:rsidP="00AC6938">
      <w:pPr>
        <w:pStyle w:val="af"/>
        <w:numPr>
          <w:ilvl w:val="0"/>
          <w:numId w:val="9"/>
        </w:numPr>
        <w:ind w:firstLineChars="0"/>
        <w:rPr>
          <w:b/>
          <w:bCs/>
          <w:sz w:val="44"/>
          <w:szCs w:val="44"/>
        </w:rPr>
      </w:pPr>
      <w:bookmarkStart w:id="145" w:name="statistics-and-reproduction"/>
      <w:bookmarkEnd w:id="144"/>
      <w:r w:rsidRPr="00FE2E36">
        <w:rPr>
          <w:b/>
          <w:bCs/>
          <w:sz w:val="44"/>
          <w:szCs w:val="44"/>
        </w:rPr>
        <w:t>Statistics and Reproduction</w:t>
      </w:r>
    </w:p>
    <w:p w14:paraId="2C8BF7FF" w14:textId="11DE7486" w:rsidR="00AC6938" w:rsidRDefault="00AC6938" w:rsidP="00AC6938">
      <w:pPr>
        <w:pStyle w:val="FirstParagraph"/>
      </w:pPr>
      <w:r>
        <w:lastRenderedPageBreak/>
        <w:t xml:space="preserve">In scPerb, we evaluated the performance of our model under a fixed seed of 42 by using the square of the </w:t>
      </w:r>
      <m:oMath>
        <m:sSub>
          <m:sSubPr>
            <m:ctrlPr>
              <w:rPr>
                <w:rFonts w:ascii="Cambria Math" w:hAnsi="Cambria Math"/>
              </w:rPr>
            </m:ctrlPr>
          </m:sSubPr>
          <m:e>
            <m:r>
              <w:rPr>
                <w:rFonts w:ascii="Cambria Math" w:hAnsi="Cambria Math"/>
              </w:rPr>
              <m:t>r</m:t>
            </m:r>
          </m:e>
          <m:sub>
            <m:r>
              <m:rPr>
                <m:sty m:val="p"/>
              </m:rPr>
              <w:rPr>
                <w:rFonts w:ascii="Cambria Math" w:hAnsi="Cambria Math"/>
              </w:rPr>
              <m:t>-</m:t>
            </m:r>
          </m:sub>
        </m:sSub>
        <m:r>
          <w:rPr>
            <w:rFonts w:ascii="Cambria Math" w:hAnsi="Cambria Math"/>
          </w:rPr>
          <m:t>value</m:t>
        </m:r>
      </m:oMath>
      <w:r>
        <w:t xml:space="preserve">, which is calculated by the </w:t>
      </w:r>
      <m:oMath>
        <m:r>
          <w:rPr>
            <w:rFonts w:ascii="Cambria Math" w:hAnsi="Cambria Math"/>
          </w:rPr>
          <m:t>scipy</m:t>
        </m:r>
        <m:r>
          <m:rPr>
            <m:sty m:val="p"/>
          </m:rPr>
          <w:rPr>
            <w:rFonts w:ascii="Cambria Math" w:hAnsi="Cambria Math"/>
          </w:rPr>
          <m:t>.</m:t>
        </m:r>
        <m:r>
          <w:rPr>
            <w:rFonts w:ascii="Cambria Math" w:hAnsi="Cambria Math"/>
          </w:rPr>
          <m:t>stats</m:t>
        </m:r>
        <m:r>
          <m:rPr>
            <m:sty m:val="p"/>
          </m:rPr>
          <w:rPr>
            <w:rFonts w:ascii="Cambria Math" w:hAnsi="Cambria Math"/>
          </w:rPr>
          <m:t>.</m:t>
        </m:r>
        <m:r>
          <w:rPr>
            <w:rFonts w:ascii="Cambria Math" w:hAnsi="Cambria Math"/>
          </w:rPr>
          <m:t>linregress</m:t>
        </m:r>
      </m:oMath>
      <w:r>
        <w:t xml:space="preserve"> function</w:t>
      </w:r>
      <w:r w:rsidR="00FE2FCB">
        <w:t xml:space="preserve"> </w:t>
      </w:r>
      <w:r>
        <w:fldChar w:fldCharType="begin"/>
      </w:r>
      <w:r w:rsidR="00303180">
        <w:instrText xml:space="preserve"> ADDIN EN.CITE &lt;EndNote&gt;&lt;Cite&gt;&lt;Author&gt;Virtanen&lt;/Author&gt;&lt;Year&gt;2020&lt;/Year&gt;&lt;RecNum&gt;27&lt;/RecNum&gt;&lt;DisplayText&gt;[43]&lt;/DisplayText&gt;&lt;record&gt;&lt;rec-number&gt;27&lt;/rec-number&gt;&lt;foreign-keys&gt;&lt;key app="EN" db-id="2sf0rtfskvt02yezrxjx90d4f52xet9pdf2w" timestamp="1691715261"&gt;27&lt;/key&gt;&lt;/foreign-keys&gt;&lt;ref-type name="Journal Article"&gt;17&lt;/ref-type&gt;&lt;contributors&gt;&lt;authors&gt;&lt;author&gt;Virtanen, Pauli&lt;/author&gt;&lt;author&gt;Gommers, Ralf&lt;/author&gt;&lt;author&gt;Oliphant, Travis E&lt;/author&gt;&lt;author&gt;Haberland, Matt&lt;/author&gt;&lt;author&gt;Reddy, Tyler&lt;/author&gt;&lt;author&gt;Cournapeau, David&lt;/author&gt;&lt;author&gt;Burovski, Evgeni&lt;/author&gt;&lt;author&gt;Peterson, Pearu&lt;/author&gt;&lt;author&gt;Weckesser, Warren&lt;/author&gt;&lt;author&gt;Bright, Jonathan&lt;/author&gt;&lt;/authors&gt;&lt;/contributors&gt;&lt;titles&gt;&lt;title&gt;SciPy 1.0: fundamental algorithms for scientific computing in Python&lt;/title&gt;&lt;secondary-title&gt;Nature methods&lt;/secondary-title&gt;&lt;/titles&gt;&lt;periodical&gt;&lt;full-title&gt;Nature Methods&lt;/full-title&gt;&lt;/periodical&gt;&lt;pages&gt;261-272&lt;/pages&gt;&lt;volume&gt;17&lt;/volume&gt;&lt;number&gt;3&lt;/number&gt;&lt;dates&gt;&lt;year&gt;2020&lt;/year&gt;&lt;/dates&gt;&lt;isbn&gt;1548-7105&lt;/isbn&gt;&lt;urls&gt;&lt;/urls&gt;&lt;/record&gt;&lt;/Cite&gt;&lt;/EndNote&gt;</w:instrText>
      </w:r>
      <w:r>
        <w:fldChar w:fldCharType="separate"/>
      </w:r>
      <w:r w:rsidR="00303180">
        <w:rPr>
          <w:noProof/>
        </w:rPr>
        <w:t>[43]</w:t>
      </w:r>
      <w:r>
        <w:fldChar w:fldCharType="end"/>
      </w:r>
      <w:r>
        <w:t xml:space="preserve">. This metric measures the correlation between the generated images and the ground truth data. We computed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for all genes’ mean and variance and the top 100 Differentially Expressed Genes (DEGs).</w:t>
      </w:r>
    </w:p>
    <w:p w14:paraId="10B5AA70" w14:textId="77777777" w:rsidR="00AC6938" w:rsidRDefault="00AC6938" w:rsidP="00AC6938">
      <w:pPr>
        <w:pStyle w:val="a0"/>
      </w:pPr>
      <w:r>
        <w:t>To understand the model’s results visually, we created scatter plots comparing the generated images to the corresponding ground truth data. This graph allowed us to observe how well the model’s predictions aligned with the actual values.</w:t>
      </w:r>
    </w:p>
    <w:p w14:paraId="24583207" w14:textId="40CECC7E" w:rsidR="00AC6938" w:rsidRDefault="00AC6938" w:rsidP="00AC6938">
      <w:pPr>
        <w:pStyle w:val="a0"/>
      </w:pPr>
      <w:r>
        <w:t xml:space="preserve">Additionally, we investigated the differences between the generated images and the ground truth data for the top DEG using a violin plot. The DEGs were identified using the </w:t>
      </w:r>
      <m:oMath>
        <m:r>
          <w:rPr>
            <w:rFonts w:ascii="Cambria Math" w:hAnsi="Cambria Math"/>
          </w:rPr>
          <m:t>scanpy</m:t>
        </m:r>
        <m:r>
          <m:rPr>
            <m:sty m:val="p"/>
          </m:rPr>
          <w:rPr>
            <w:rFonts w:ascii="Cambria Math" w:hAnsi="Cambria Math"/>
          </w:rPr>
          <m:t>.</m:t>
        </m:r>
        <m:r>
          <w:rPr>
            <w:rFonts w:ascii="Cambria Math" w:hAnsi="Cambria Math"/>
          </w:rPr>
          <m:t>tl</m:t>
        </m:r>
        <m:r>
          <m:rPr>
            <m:sty m:val="p"/>
          </m:rPr>
          <w:rPr>
            <w:rFonts w:ascii="Cambria Math" w:hAnsi="Cambria Math"/>
          </w:rPr>
          <m:t>.</m:t>
        </m:r>
        <m:r>
          <w:rPr>
            <w:rFonts w:ascii="Cambria Math" w:hAnsi="Cambria Math"/>
          </w:rPr>
          <m:t>ran</m:t>
        </m:r>
        <m:sSub>
          <m:sSubPr>
            <m:ctrlPr>
              <w:rPr>
                <w:rFonts w:ascii="Cambria Math" w:hAnsi="Cambria Math"/>
              </w:rPr>
            </m:ctrlPr>
          </m:sSubPr>
          <m:e>
            <m:r>
              <w:rPr>
                <w:rFonts w:ascii="Cambria Math" w:hAnsi="Cambria Math"/>
              </w:rPr>
              <m:t>k</m:t>
            </m:r>
          </m:e>
          <m:sub>
            <m:r>
              <m:rPr>
                <m:sty m:val="p"/>
              </m:rPr>
              <w:rPr>
                <w:rFonts w:ascii="Cambria Math" w:hAnsi="Cambria Math"/>
              </w:rPr>
              <m:t>-</m:t>
            </m:r>
          </m:sub>
        </m:sSub>
        <m:r>
          <w:rPr>
            <w:rFonts w:ascii="Cambria Math" w:hAnsi="Cambria Math"/>
          </w:rPr>
          <m:t>gene</m:t>
        </m:r>
        <m:sSub>
          <m:sSubPr>
            <m:ctrlPr>
              <w:rPr>
                <w:rFonts w:ascii="Cambria Math" w:hAnsi="Cambria Math"/>
              </w:rPr>
            </m:ctrlPr>
          </m:sSubPr>
          <m:e>
            <m:r>
              <w:rPr>
                <w:rFonts w:ascii="Cambria Math" w:hAnsi="Cambria Math"/>
              </w:rPr>
              <m:t>s</m:t>
            </m:r>
          </m:e>
          <m:sub>
            <m:r>
              <m:rPr>
                <m:sty m:val="p"/>
              </m:rPr>
              <w:rPr>
                <w:rFonts w:ascii="Cambria Math" w:hAnsi="Cambria Math"/>
              </w:rPr>
              <m:t>-</m:t>
            </m:r>
          </m:sub>
        </m:sSub>
        <m:r>
          <w:rPr>
            <w:rFonts w:ascii="Cambria Math" w:hAnsi="Cambria Math"/>
          </w:rPr>
          <m:t>groups</m:t>
        </m:r>
      </m:oMath>
      <w:r w:rsidR="00AE77B2">
        <w:rPr>
          <w:rFonts w:hint="eastAsia"/>
        </w:rPr>
        <w:t xml:space="preserve"> </w:t>
      </w:r>
      <w:r>
        <w:fldChar w:fldCharType="begin"/>
      </w:r>
      <w:r w:rsidR="00303180">
        <w:instrText xml:space="preserve"> ADDIN EN.CITE &lt;EndNote&gt;&lt;Cite&gt;&lt;Author&gt;Wolf&lt;/Author&gt;&lt;Year&gt;2018&lt;/Year&gt;&lt;RecNum&gt;11&lt;/RecNum&gt;&lt;DisplayText&gt;[44]&lt;/DisplayText&gt;&lt;record&gt;&lt;rec-number&gt;11&lt;/rec-number&gt;&lt;foreign-keys&gt;&lt;key app="EN" db-id="2sf0rtfskvt02yezrxjx90d4f52xet9pdf2w" timestamp="1691704694"&gt;11&lt;/key&gt;&lt;/foreign-keys&gt;&lt;ref-type name="Journal Article"&gt;17&lt;/ref-type&gt;&lt;contributors&gt;&lt;authors&gt;&lt;author&gt;Wolf, F Alexander&lt;/author&gt;&lt;author&gt;Angerer, Philipp&lt;/author&gt;&lt;author&gt;Theis, Fabian J&lt;/author&gt;&lt;/authors&gt;&lt;/contributors&gt;&lt;titles&gt;&lt;title&gt;SCANPY: large-scale single-cell gene expression data analysis&lt;/title&gt;&lt;secondary-title&gt;Genome biology&lt;/secondary-title&gt;&lt;/titles&gt;&lt;periodical&gt;&lt;full-title&gt;Genome biology&lt;/full-title&gt;&lt;/periodical&gt;&lt;pages&gt;1-5&lt;/pages&gt;&lt;volume&gt;19&lt;/volume&gt;&lt;dates&gt;&lt;year&gt;2018&lt;/year&gt;&lt;/dates&gt;&lt;urls&gt;&lt;/urls&gt;&lt;/record&gt;&lt;/Cite&gt;&lt;/EndNote&gt;</w:instrText>
      </w:r>
      <w:r>
        <w:fldChar w:fldCharType="separate"/>
      </w:r>
      <w:r w:rsidR="00303180">
        <w:rPr>
          <w:noProof/>
        </w:rPr>
        <w:t>[44]</w:t>
      </w:r>
      <w:r>
        <w:fldChar w:fldCharType="end"/>
      </w:r>
      <w:r>
        <w:t xml:space="preserve"> function, employing the Wilcoxon method</w:t>
      </w:r>
      <w:r w:rsidR="00AE77B2">
        <w:t xml:space="preserve">  </w:t>
      </w:r>
      <w:r>
        <w:fldChar w:fldCharType="begin"/>
      </w:r>
      <w:r w:rsidR="00303180">
        <w:instrText xml:space="preserve"> ADDIN EN.CITE &lt;EndNote&gt;&lt;Cite&gt;&lt;Author&gt;Cuzick&lt;/Author&gt;&lt;Year&gt;1985&lt;/Year&gt;&lt;RecNum&gt;16&lt;/RecNum&gt;&lt;DisplayText&gt;[45]&lt;/DisplayText&gt;&lt;record&gt;&lt;rec-number&gt;16&lt;/rec-number&gt;&lt;foreign-keys&gt;&lt;key app="EN" db-id="2sf0rtfskvt02yezrxjx90d4f52xet9pdf2w" timestamp="1691713250"&gt;16&lt;/</w:instrText>
      </w:r>
      <w:r w:rsidR="00303180">
        <w:rPr>
          <w:rFonts w:hint="eastAsia"/>
        </w:rPr>
        <w:instrText>key&gt;&lt;/foreign-keys&gt;&lt;ref-type name="Journal Article"&gt;17&lt;/ref-type&gt;&lt;contributors&gt;&lt;authors&gt;&lt;author&gt;Cuzick, Jack&lt;/author&gt;&lt;/authors&gt;&lt;/contributors&gt;&lt;titles&gt;&lt;title&gt;A Wilcoxon</w:instrText>
      </w:r>
      <w:r w:rsidR="00303180">
        <w:rPr>
          <w:rFonts w:hint="eastAsia"/>
        </w:rPr>
        <w:instrText>‐</w:instrText>
      </w:r>
      <w:r w:rsidR="00303180">
        <w:rPr>
          <w:rFonts w:hint="eastAsia"/>
        </w:rPr>
        <w:instrText>type test for trend&lt;/title&gt;&lt;secondary-title&gt;Statistics in medicine&lt;/secondary-title&gt;&lt;/t</w:instrText>
      </w:r>
      <w:r w:rsidR="00303180">
        <w:instrText>itles&gt;&lt;periodical&gt;&lt;full-title&gt;Statistics in medicine&lt;/full-title&gt;&lt;/periodical&gt;&lt;pages&gt;87-90&lt;/pages&gt;&lt;volume&gt;4&lt;/volume&gt;&lt;number&gt;1&lt;/number&gt;&lt;dates&gt;&lt;year&gt;1985&lt;/year&gt;&lt;/dates&gt;&lt;isbn&gt;0277-6715&lt;/isbn&gt;&lt;urls&gt;&lt;/urls&gt;&lt;/record&gt;&lt;/Cite&gt;&lt;/EndNote&gt;</w:instrText>
      </w:r>
      <w:r>
        <w:fldChar w:fldCharType="separate"/>
      </w:r>
      <w:r w:rsidR="00303180">
        <w:rPr>
          <w:noProof/>
        </w:rPr>
        <w:t>[45]</w:t>
      </w:r>
      <w:r>
        <w:fldChar w:fldCharType="end"/>
      </w:r>
      <w:r>
        <w:t>.</w:t>
      </w:r>
    </w:p>
    <w:p w14:paraId="6683F7E1" w14:textId="77777777" w:rsidR="00AC6938" w:rsidRDefault="00AC6938" w:rsidP="00AC6938">
      <w:pPr>
        <w:pStyle w:val="a0"/>
      </w:pPr>
      <w:r>
        <w:t>Through these analyses, we aimed to assess the accuracy and performance of our ScPerb model in generating realistic images based on the input gene expression data. The evaluation of</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t xml:space="preserve"> values and the visualization of the scatter and violin plots provided valuable insights into the model’s capabilities and highlighted any discrepancies between the generated and true data for further investigation.</w:t>
      </w:r>
      <w:bookmarkStart w:id="146" w:name="results"/>
      <w:bookmarkEnd w:id="145"/>
      <w:r>
        <w:t xml:space="preserve"> </w:t>
      </w:r>
    </w:p>
    <w:p w14:paraId="6FC95B8F" w14:textId="77777777" w:rsidR="00AC6938" w:rsidRDefault="00AC6938" w:rsidP="00AC6938">
      <w:pPr>
        <w:pStyle w:val="a0"/>
      </w:pPr>
    </w:p>
    <w:p w14:paraId="1ACA8193" w14:textId="77777777" w:rsidR="00AC6938" w:rsidRPr="00061C09" w:rsidRDefault="00AC6938" w:rsidP="00AC6938">
      <w:pPr>
        <w:pStyle w:val="a0"/>
        <w:numPr>
          <w:ilvl w:val="0"/>
          <w:numId w:val="9"/>
        </w:numPr>
        <w:rPr>
          <w:b/>
          <w:bCs/>
          <w:sz w:val="44"/>
          <w:szCs w:val="44"/>
        </w:rPr>
      </w:pPr>
      <w:r w:rsidRPr="00061C09">
        <w:rPr>
          <w:rFonts w:hint="eastAsia"/>
          <w:b/>
          <w:bCs/>
          <w:sz w:val="44"/>
          <w:szCs w:val="44"/>
        </w:rPr>
        <w:t>R</w:t>
      </w:r>
      <w:r w:rsidRPr="00061C09">
        <w:rPr>
          <w:b/>
          <w:bCs/>
          <w:sz w:val="44"/>
          <w:szCs w:val="44"/>
        </w:rPr>
        <w:t>esults</w:t>
      </w:r>
    </w:p>
    <w:p w14:paraId="65D9AB5C" w14:textId="5E9206DA" w:rsidR="00AC6938" w:rsidRDefault="00FE2FCB" w:rsidP="00AC6938">
      <w:pPr>
        <w:pStyle w:val="a0"/>
        <w:rPr>
          <w:sz w:val="32"/>
          <w:szCs w:val="32"/>
        </w:rPr>
      </w:pPr>
      <w:bookmarkStart w:id="147" w:name="X8413851427e63b698c6e4060b7879dd4e97734a"/>
      <w:r w:rsidRPr="00FE2FCB">
        <w:rPr>
          <w:noProof/>
          <w:sz w:val="32"/>
          <w:szCs w:val="32"/>
        </w:rPr>
        <w:drawing>
          <wp:inline distT="0" distB="0" distL="0" distR="0" wp14:anchorId="231DD26E" wp14:editId="557C97A7">
            <wp:extent cx="5486400" cy="30238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23870"/>
                    </a:xfrm>
                    <a:prstGeom prst="rect">
                      <a:avLst/>
                    </a:prstGeom>
                  </pic:spPr>
                </pic:pic>
              </a:graphicData>
            </a:graphic>
          </wp:inline>
        </w:drawing>
      </w:r>
    </w:p>
    <w:p w14:paraId="2517B8E4" w14:textId="14E51F48" w:rsidR="00CB5083" w:rsidRDefault="00A10E90" w:rsidP="00411E4F">
      <w:pPr>
        <w:rPr>
          <w:sz w:val="32"/>
          <w:szCs w:val="32"/>
        </w:rPr>
      </w:pPr>
      <w:r>
        <w:rPr>
          <w:sz w:val="32"/>
          <w:szCs w:val="32"/>
        </w:rPr>
        <w:t>5</w:t>
      </w:r>
      <w:r w:rsidR="00AC6938" w:rsidRPr="00061C09">
        <w:rPr>
          <w:sz w:val="32"/>
          <w:szCs w:val="32"/>
        </w:rPr>
        <w:t xml:space="preserve">.1 </w:t>
      </w:r>
      <w:r w:rsidR="00CB5083" w:rsidRPr="00D422EB">
        <w:rPr>
          <w:sz w:val="32"/>
          <w:szCs w:val="32"/>
        </w:rPr>
        <w:t>scPerb outperforms other benchmarks</w:t>
      </w:r>
    </w:p>
    <w:p w14:paraId="6391E4EA" w14:textId="072BB923" w:rsidR="001F5985" w:rsidRDefault="00AC6938" w:rsidP="00B61456">
      <w:pPr>
        <w:pStyle w:val="a0"/>
      </w:pPr>
      <w:r>
        <w:t xml:space="preserve">To demonstrate the performance of scPerb, we applied it to three datasets. Among these three datasets, two of them are two groups of published human peripheral </w:t>
      </w:r>
      <w:r>
        <w:lastRenderedPageBreak/>
        <w:t>blood mononuclear cells (PBMC) datasets</w:t>
      </w:r>
      <w:r w:rsidR="002702F8">
        <w:t xml:space="preserve"> </w:t>
      </w:r>
      <w:r>
        <w:fldChar w:fldCharType="begin">
          <w:fldData xml:space="preserve">PEVuZE5vdGU+PENpdGU+PEF1dGhvcj5LYW5nPC9BdXRob3I+PFllYXI+MjAxODwvWWVhcj48UmVj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</w:fldData>
        </w:fldChar>
      </w:r>
      <w:r w:rsidR="00303180">
        <w:instrText xml:space="preserve"> ADDIN EN.CITE </w:instrText>
      </w:r>
      <w:r w:rsidR="00303180">
        <w:fldChar w:fldCharType="begin">
          <w:fldData xml:space="preserve">PEVuZE5vdGU+PENpdGU+PEF1dGhvcj5LYW5nPC9BdXRob3I+PFllYXI+MjAxODwvWWVhcj48UmVj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</w:fldData>
        </w:fldChar>
      </w:r>
      <w:r w:rsidR="00303180">
        <w:instrText xml:space="preserve"> ADDIN EN.CITE.DATA </w:instrText>
      </w:r>
      <w:r w:rsidR="00303180">
        <w:fldChar w:fldCharType="end"/>
      </w:r>
      <w:r>
        <w:fldChar w:fldCharType="separate"/>
      </w:r>
      <w:r w:rsidR="00303180">
        <w:rPr>
          <w:noProof/>
        </w:rPr>
        <w:t>[36, 42]</w:t>
      </w:r>
      <w:r>
        <w:fldChar w:fldCharType="end"/>
      </w:r>
      <w:r>
        <w:t xml:space="preserve"> stimulated with interferon (</w:t>
      </w:r>
      <m:oMath>
        <m:r>
          <w:rPr>
            <w:rFonts w:ascii="Cambria Math" w:hAnsi="Cambria Math"/>
          </w:rPr>
          <m:t>IFN</m:t>
        </m:r>
        <m:r>
          <m:rPr>
            <m:sty m:val="p"/>
          </m:rPr>
          <w:rPr>
            <w:rFonts w:ascii="Cambria Math" w:hAnsi="Cambria Math"/>
          </w:rPr>
          <m:t>-</m:t>
        </m:r>
        <m:r>
          <w:rPr>
            <w:rFonts w:ascii="Cambria Math" w:hAnsi="Cambria Math"/>
          </w:rPr>
          <m:t>β</m:t>
        </m:r>
      </m:oMath>
      <w:r>
        <w:t xml:space="preserve">) methods, and the rest is a group of intestinal epithelial cells fetched by parasitic helminth </w:t>
      </w:r>
      <w:r w:rsidRPr="00B61456">
        <w:rPr>
          <w:i/>
          <w:iCs/>
        </w:rPr>
        <w:t>H.poly</w:t>
      </w:r>
      <w:r>
        <w:t xml:space="preserve"> cells</w:t>
      </w:r>
      <w:r w:rsidR="002702F8">
        <w:t xml:space="preserve"> </w:t>
      </w:r>
      <w:r>
        <w:fldChar w:fldCharType="begin"/>
      </w:r>
      <w:r w:rsidR="00303180">
        <w:instrText xml:space="preserve"> ADDIN EN.CITE &lt;EndNote&gt;&lt;Cite&gt;&lt;Author&gt;Haber&lt;/Author&gt;&lt;Year&gt;2017&lt;/Year&gt;&lt;RecNum&gt;8&lt;/RecNum&gt;&lt;DisplayText&gt;[37]&lt;/DisplayText&gt;&lt;record&gt;&lt;rec-number&gt;8&lt;/rec-number&gt;&lt;foreign-keys&gt;&lt;key app="EN" db-id="2sf0rtfskvt02yezrxjx90d4f52xet9pdf2w" timestamp="1691704693"&gt;8&lt;/key&gt;&lt;/foreign-keys&gt;&lt;ref-type name="Journal Article"&gt;17&lt;/ref-type&gt;&lt;contributors&gt;&lt;authors&gt;&lt;author&gt;Haber, Adam L&lt;/author&gt;&lt;author&gt;Biton, Moshe&lt;/author&gt;&lt;author&gt;Rogel, Noga&lt;/author&gt;&lt;author&gt;Herbst, Rebecca H&lt;/author&gt;&lt;author&gt;Shekhar, Karthik&lt;/author&gt;&lt;author&gt;Smillie, Christopher&lt;/author&gt;&lt;author&gt;Burgin, Grace&lt;/author&gt;&lt;author&gt;Delorey, Toni M&lt;/author&gt;&lt;author&gt;Howitt, Michael R&lt;/author&gt;&lt;author&gt;Katz, Yarden&lt;/author&gt;&lt;/authors&gt;&lt;/contributors&gt;&lt;titles&gt;&lt;title&gt;A single-cell survey of the small intestinal epithelium&lt;/title&gt;&lt;secondary-title&gt;Nature&lt;/secondary-title&gt;&lt;/titles&gt;&lt;periodical&gt;&lt;full-title&gt;Nature&lt;/full-title&gt;&lt;/periodical&gt;&lt;pages&gt;333-339&lt;/pages&gt;&lt;volume&gt;551&lt;/volume&gt;&lt;number&gt;7680&lt;/number&gt;&lt;dates&gt;&lt;year&gt;2017&lt;/year&gt;&lt;/dates&gt;&lt;isbn&gt;0028-0836&lt;/isbn&gt;&lt;urls&gt;&lt;/urls&gt;&lt;/record&gt;&lt;/Cite&gt;&lt;/EndNote&gt;</w:instrText>
      </w:r>
      <w:r>
        <w:fldChar w:fldCharType="separate"/>
      </w:r>
      <w:r w:rsidR="00303180">
        <w:rPr>
          <w:noProof/>
        </w:rPr>
        <w:t>[37]</w:t>
      </w:r>
      <w:r>
        <w:fldChar w:fldCharType="end"/>
      </w:r>
      <w:r>
        <w:t>.</w:t>
      </w:r>
      <w:r w:rsidR="001F5985">
        <w:t xml:space="preserve"> </w:t>
      </w:r>
      <w:r w:rsidR="001F5985">
        <w:rPr>
          <w:lang w:eastAsia="zh-CN"/>
        </w:rPr>
        <w:t xml:space="preserve">To differentiate the two PBMC datasets, for the rest of the manuscripts, we denote them as </w:t>
      </w:r>
      <w:r w:rsidR="001F5985" w:rsidRPr="00CB7283">
        <w:rPr>
          <w:color w:val="000000" w:themeColor="text1"/>
          <w:lang w:eastAsia="zh-CN"/>
        </w:rPr>
        <w:t>PBMC</w:t>
      </w:r>
      <w:r w:rsidR="00CB7283" w:rsidRPr="00CB7283">
        <w:rPr>
          <w:color w:val="000000" w:themeColor="text1"/>
          <w:lang w:eastAsia="zh-CN"/>
        </w:rPr>
        <w:t>-Kang</w:t>
      </w:r>
      <w:ins w:id="148" w:author="tang zijia" w:date="2023-08-19T14:04:00Z">
        <w:r w:rsidR="00446A3C">
          <w:rPr>
            <w:color w:val="000000" w:themeColor="text1"/>
            <w:lang w:eastAsia="zh-CN"/>
          </w:rPr>
          <w:t xml:space="preserve"> </w:t>
        </w:r>
      </w:ins>
      <w:r w:rsidR="00446A3C">
        <w:rPr>
          <w:color w:val="000000" w:themeColor="text1"/>
          <w:lang w:eastAsia="zh-CN"/>
        </w:rPr>
        <w:fldChar w:fldCharType="begin"/>
      </w:r>
      <w:r w:rsidR="00303180">
        <w:rPr>
          <w:color w:val="000000" w:themeColor="text1"/>
          <w:lang w:eastAsia="zh-CN"/>
        </w:rPr>
        <w:instrText xml:space="preserve"> ADDIN EN.CITE &lt;EndNote&gt;&lt;Cite&gt;&lt;Author&gt;Kang&lt;/Author&gt;&lt;Year&gt;2018&lt;/Year&gt;&lt;RecNum&gt;9&lt;/RecNum&gt;&lt;DisplayText&gt;[36]&lt;/DisplayText&gt;&lt;record&gt;&lt;rec-number&gt;9&lt;/rec-number&gt;&lt;foreign-keys&gt;&lt;key app="EN" db-id="2sf0rtfskvt02yezrxjx90d4f52xet9pdf2w" timestamp="1691704693"&gt;9&lt;/key&gt;&lt;/foreign-keys&gt;&lt;ref-type name="Journal Article"&gt;17&lt;/ref-type&gt;&lt;contributors&gt;&lt;authors&gt;&lt;author&gt;Kang, Hyun Min&lt;/author&gt;&lt;author&gt;Subramaniam, Meena&lt;/author&gt;&lt;author&gt;Targ, Sasha&lt;/author&gt;&lt;author&gt;Nguyen, Michelle&lt;/author&gt;&lt;author&gt;Maliskova, Lenka&lt;/author&gt;&lt;author&gt;McCarthy, Elizabeth&lt;/author&gt;&lt;author&gt;Wan, Eunice&lt;/author&gt;&lt;author&gt;Wong, Simon&lt;/author&gt;&lt;author&gt;Byrnes, Lauren&lt;/author&gt;&lt;author&gt;Lanata, Cristina M&lt;/author&gt;&lt;/authors&gt;&lt;/contributors&gt;&lt;titles&gt;&lt;title&gt;Multiplexed droplet single-cell RNA-sequencing using natural genetic variation&lt;/title&gt;&lt;secondary-title&gt;Nature biotechnology&lt;/secondary-title&gt;&lt;/titles&gt;&lt;periodical&gt;&lt;full-title&gt;Nature biotechnology&lt;/full-title&gt;&lt;/periodical&gt;&lt;pages&gt;89-94&lt;/pages&gt;&lt;volume&gt;36&lt;/volume&gt;&lt;number&gt;1&lt;/number&gt;&lt;dates&gt;&lt;year&gt;2018&lt;/year&gt;&lt;/dates&gt;&lt;isbn&gt;1087-0156&lt;/isbn&gt;&lt;urls&gt;&lt;/urls&gt;&lt;/record&gt;&lt;/Cite&gt;&lt;/EndNote&gt;</w:instrText>
      </w:r>
      <w:r w:rsidR="00446A3C">
        <w:rPr>
          <w:color w:val="000000" w:themeColor="text1"/>
          <w:lang w:eastAsia="zh-CN"/>
        </w:rPr>
        <w:fldChar w:fldCharType="separate"/>
      </w:r>
      <w:r w:rsidR="00303180">
        <w:rPr>
          <w:noProof/>
          <w:color w:val="000000" w:themeColor="text1"/>
          <w:lang w:eastAsia="zh-CN"/>
        </w:rPr>
        <w:t>[36]</w:t>
      </w:r>
      <w:r w:rsidR="00446A3C">
        <w:rPr>
          <w:color w:val="000000" w:themeColor="text1"/>
          <w:lang w:eastAsia="zh-CN"/>
        </w:rPr>
        <w:fldChar w:fldCharType="end"/>
      </w:r>
      <w:r w:rsidR="001F5985">
        <w:rPr>
          <w:lang w:eastAsia="zh-CN"/>
        </w:rPr>
        <w:t xml:space="preserve"> and </w:t>
      </w:r>
      <w:r w:rsidR="00CB7283" w:rsidRPr="00CB7283">
        <w:rPr>
          <w:color w:val="000000" w:themeColor="text1"/>
          <w:lang w:eastAsia="zh-CN"/>
        </w:rPr>
        <w:t>PBMC-Zheng</w:t>
      </w:r>
      <w:r w:rsidR="001F5985">
        <w:rPr>
          <w:lang w:eastAsia="zh-CN"/>
        </w:rPr>
        <w:t xml:space="preserve"> </w:t>
      </w:r>
      <w:r w:rsidR="00CB7283">
        <w:rPr>
          <w:lang w:eastAsia="zh-CN"/>
        </w:rPr>
        <w:t>datasets</w:t>
      </w:r>
      <w:ins w:id="149" w:author="tang zijia" w:date="2023-08-19T14:04:00Z">
        <w:r w:rsidR="00446A3C">
          <w:rPr>
            <w:lang w:eastAsia="zh-CN"/>
          </w:rPr>
          <w:t xml:space="preserve"> </w:t>
        </w:r>
      </w:ins>
      <w:r w:rsidR="00446A3C">
        <w:rPr>
          <w:lang w:eastAsia="zh-CN"/>
        </w:rPr>
        <w:fldChar w:fldCharType="begin"/>
      </w:r>
      <w:r w:rsidR="00303180">
        <w:rPr>
          <w:lang w:eastAsia="zh-CN"/>
        </w:rPr>
        <w:instrText xml:space="preserve"> ADDIN EN.CITE &lt;EndNote&gt;&lt;Cite&gt;&lt;Author&gt;Zheng&lt;/Author&gt;&lt;Year&gt;2017&lt;/Year&gt;&lt;RecNum&gt;14&lt;/RecNum&gt;&lt;DisplayText&gt;[42]&lt;/DisplayText&gt;&lt;record&gt;&lt;rec-number&gt;14&lt;/rec-number&gt;&lt;foreign-keys&gt;&lt;key app="EN" db-id="2sf0rtfskvt02yezrxjx90d4f52xet9pdf2w" timestamp="1691704695"&gt;14&lt;/key&gt;&lt;/foreign-keys&gt;&lt;ref-type name="Journal Article"&gt;17&lt;/ref-type&gt;&lt;contributors&gt;&lt;authors&gt;&lt;author&gt;Zheng, Grace XY&lt;/author&gt;&lt;author&gt;Terry, Jessica M&lt;/author&gt;&lt;author&gt;Belgrader, Phillip&lt;/author&gt;&lt;author&gt;Ryvkin, Paul&lt;/author&gt;&lt;author&gt;Bent, Zachary W&lt;/author&gt;&lt;author&gt;Wilson, Ryan&lt;/author&gt;&lt;author&gt;Ziraldo, Solongo B&lt;/author&gt;&lt;author&gt;Wheeler, Tobias D&lt;/author&gt;&lt;author&gt;McDermott, Geoff P&lt;/author&gt;&lt;author&gt;Zhu, Junjie&lt;/author&gt;&lt;/authors&gt;&lt;/contributors&gt;&lt;titles&gt;&lt;title&gt;Massively parallel digital transcriptional profiling of single cells&lt;/title&gt;&lt;secondary-title&gt;Nature communications&lt;/secondary-title&gt;&lt;/titles&gt;&lt;periodical&gt;&lt;full-title&gt;Nature communications&lt;/full-title&gt;&lt;/periodical&gt;&lt;pages&gt;14049&lt;/pages&gt;&lt;volume&gt;8&lt;/volume&gt;&lt;number&gt;1&lt;/number&gt;&lt;dates&gt;&lt;year&gt;2017&lt;/year&gt;&lt;/dates&gt;&lt;isbn&gt;2041-1723&lt;/isbn&gt;&lt;urls&gt;&lt;/urls&gt;&lt;/record&gt;&lt;/Cite&gt;&lt;/EndNote&gt;</w:instrText>
      </w:r>
      <w:r w:rsidR="00446A3C">
        <w:rPr>
          <w:lang w:eastAsia="zh-CN"/>
        </w:rPr>
        <w:fldChar w:fldCharType="separate"/>
      </w:r>
      <w:r w:rsidR="00303180">
        <w:rPr>
          <w:noProof/>
          <w:lang w:eastAsia="zh-CN"/>
        </w:rPr>
        <w:t>[42]</w:t>
      </w:r>
      <w:r w:rsidR="00446A3C">
        <w:rPr>
          <w:lang w:eastAsia="zh-CN"/>
        </w:rPr>
        <w:fldChar w:fldCharType="end"/>
      </w:r>
      <w:r w:rsidR="001F5985">
        <w:rPr>
          <w:lang w:eastAsia="zh-CN"/>
        </w:rPr>
        <w:t xml:space="preserve">, </w:t>
      </w:r>
      <w:r w:rsidR="00CB7283">
        <w:rPr>
          <w:lang w:eastAsia="zh-CN"/>
        </w:rPr>
        <w:t>and</w:t>
      </w:r>
      <w:r w:rsidR="001F5985">
        <w:rPr>
          <w:lang w:eastAsia="zh-CN"/>
        </w:rPr>
        <w:t xml:space="preserve"> </w:t>
      </w:r>
      <w:r w:rsidR="00CB7283">
        <w:rPr>
          <w:lang w:eastAsia="zh-CN"/>
        </w:rPr>
        <w:t xml:space="preserve">PBMC-Zheng </w:t>
      </w:r>
      <w:del w:id="150" w:author="tang zijia" w:date="2023-08-19T14:05:00Z">
        <w:r w:rsidR="007F286D" w:rsidDel="00446A3C">
          <w:rPr>
            <w:lang w:eastAsia="zh-CN"/>
          </w:rPr>
          <w:fldChar w:fldCharType="begin"/>
        </w:r>
        <w:r w:rsidR="00CC32E4" w:rsidDel="00446A3C">
          <w:rPr>
            <w:lang w:eastAsia="zh-CN"/>
          </w:rPr>
          <w:delInstrText xml:space="preserve"> ADDIN EN.CITE &lt;EndNote&gt;&lt;Cite&gt;&lt;Author&gt;Zheng&lt;/Author&gt;&lt;Year&gt;2017&lt;/Year&gt;&lt;RecNum&gt;14&lt;/RecNum&gt;&lt;DisplayText&gt;[15]&lt;/DisplayText&gt;&lt;record&gt;&lt;rec-number&gt;14&lt;/rec-number&gt;&lt;foreign-keys&gt;&lt;key app="EN" db-id="2sf0rtfskvt02yezrxjx90d4f52xet9pdf2w" timestamp="1691704695"&gt;14&lt;/key&gt;&lt;/foreign-keys&gt;&lt;ref-type name="Journal Article"&gt;17&lt;/ref-type&gt;&lt;contributors&gt;&lt;authors&gt;&lt;author&gt;Zheng, Grace XY&lt;/author&gt;&lt;author&gt;Terry, Jessica M&lt;/author&gt;&lt;author&gt;Belgrader, Phillip&lt;/author&gt;&lt;author&gt;Ryvkin, Paul&lt;/author&gt;&lt;author&gt;Bent, Zachary W&lt;/author&gt;&lt;author&gt;Wilson, Ryan&lt;/author&gt;&lt;author&gt;Ziraldo, Solongo B&lt;/author&gt;&lt;author&gt;Wheeler, Tobias D&lt;/author&gt;&lt;author&gt;McDermott, Geoff P&lt;/author&gt;&lt;author&gt;Zhu, Junjie&lt;/author&gt;&lt;/authors&gt;&lt;/contributors&gt;&lt;titles&gt;&lt;title&gt;Massively parallel digital transcriptional profiling of single cells&lt;/title&gt;&lt;secondary-title&gt;Nature communications&lt;/secondary-title&gt;&lt;/titles&gt;&lt;periodical&gt;&lt;full-title&gt;Nature communications&lt;/full-title&gt;&lt;/periodical&gt;&lt;pages&gt;14049&lt;/pages&gt;&lt;volume&gt;8&lt;/volume&gt;&lt;number&gt;1&lt;/number&gt;&lt;dates&gt;&lt;year&gt;2017&lt;/year&gt;&lt;/dates&gt;&lt;isbn&gt;2041-1723&lt;/isbn&gt;&lt;urls&gt;&lt;/urls&gt;&lt;/record&gt;&lt;/Cite&gt;&lt;/EndNote&gt;</w:delInstrText>
        </w:r>
        <w:r w:rsidR="007F286D" w:rsidDel="00446A3C">
          <w:rPr>
            <w:lang w:eastAsia="zh-CN"/>
          </w:rPr>
          <w:fldChar w:fldCharType="separate"/>
        </w:r>
        <w:r w:rsidR="00CC32E4" w:rsidDel="00446A3C">
          <w:rPr>
            <w:noProof/>
            <w:lang w:eastAsia="zh-CN"/>
          </w:rPr>
          <w:delText>[15]</w:delText>
        </w:r>
        <w:r w:rsidR="007F286D" w:rsidDel="00446A3C">
          <w:rPr>
            <w:lang w:eastAsia="zh-CN"/>
          </w:rPr>
          <w:fldChar w:fldCharType="end"/>
        </w:r>
        <w:r w:rsidR="001F5985" w:rsidDel="00446A3C">
          <w:rPr>
            <w:lang w:eastAsia="zh-CN"/>
          </w:rPr>
          <w:delText xml:space="preserve"> </w:delText>
        </w:r>
      </w:del>
      <w:r w:rsidR="001F5985">
        <w:rPr>
          <w:lang w:eastAsia="zh-CN"/>
        </w:rPr>
        <w:t>was a mixed published dataset from two different studies.</w:t>
      </w:r>
    </w:p>
    <w:p w14:paraId="6285B8DC" w14:textId="4023D16F" w:rsidR="00ED52A3" w:rsidRDefault="00AC6938" w:rsidP="00B61456">
      <w:pPr>
        <w:pStyle w:val="a0"/>
        <w:rPr>
          <w:lang w:eastAsia="zh-CN"/>
        </w:rPr>
      </w:pPr>
      <w:r>
        <w:t xml:space="preserve"> We fairly compared our proposed scPerb with other benchmarking papers </w:t>
      </w:r>
      <w:r>
        <w:fldChar w:fldCharType="begin">
          <w:fldData xml:space="preserve">PEVuZE5vdGU+PENpdGU+PEF1dGhvcj5Mb3Rmb2xsYWhpPC9BdXRob3I+PFllYXI+MjAxOTwvWWVh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==
</w:fldData>
        </w:fldChar>
      </w:r>
      <w:r w:rsidR="00303180">
        <w:instrText xml:space="preserve"> ADDIN EN.CITE </w:instrText>
      </w:r>
      <w:r w:rsidR="00303180">
        <w:fldChar w:fldCharType="begin">
          <w:fldData xml:space="preserve">PEVuZE5vdGU+PENpdGU+PEF1dGhvcj5Mb3Rmb2xsYWhpPC9BdXRob3I+PFllYXI+MjAxOTwvWWVh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==
</w:fldData>
        </w:fldChar>
      </w:r>
      <w:r w:rsidR="00303180">
        <w:instrText xml:space="preserve"> ADDIN EN.CITE.DATA </w:instrText>
      </w:r>
      <w:r w:rsidR="00303180">
        <w:fldChar w:fldCharType="end"/>
      </w:r>
      <w:r>
        <w:fldChar w:fldCharType="separate"/>
      </w:r>
      <w:r w:rsidR="00303180">
        <w:rPr>
          <w:noProof/>
        </w:rPr>
        <w:t>[30, 31, 34, 35]</w:t>
      </w:r>
      <w:r>
        <w:fldChar w:fldCharType="end"/>
      </w:r>
      <w:r>
        <w:t xml:space="preserve">. In this process, </w:t>
      </w:r>
      <w:r w:rsidR="00ED52A3">
        <w:rPr>
          <w:lang w:eastAsia="zh-CN"/>
        </w:rPr>
        <w:t xml:space="preserve">we select a target cell type and use the rest of the cell types to train a model to transfer the gene expression from the control dataset </w:t>
      </w:r>
      <w:r w:rsidR="00766966">
        <w:rPr>
          <w:lang w:eastAsia="zh-CN"/>
        </w:rPr>
        <w:t>to</w:t>
      </w:r>
      <w:r w:rsidR="00ED52A3">
        <w:rPr>
          <w:lang w:eastAsia="zh-CN"/>
        </w:rPr>
        <w:t xml:space="preserve"> the stimulation dataset. We evaluate the model performance </w:t>
      </w:r>
      <w:r w:rsidR="00CB7283">
        <w:rPr>
          <w:lang w:eastAsia="zh-CN"/>
        </w:rPr>
        <w:t>using</w:t>
      </w:r>
      <w:r w:rsidR="00ED52A3">
        <w:rPr>
          <w:lang w:eastAsia="zh-CN"/>
        </w:rPr>
        <w:t xml:space="preserve"> the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ED52A3">
        <w:rPr>
          <w:lang w:eastAsia="zh-CN"/>
        </w:rPr>
        <w:t xml:space="preserve"> between the prediction and the ground truth </w:t>
      </w:r>
      <w:r w:rsidR="00766966">
        <w:rPr>
          <w:lang w:eastAsia="zh-CN"/>
        </w:rPr>
        <w:t>simulation</w:t>
      </w:r>
      <w:r w:rsidR="00ED52A3">
        <w:rPr>
          <w:lang w:eastAsia="zh-CN"/>
        </w:rPr>
        <w:t xml:space="preserve"> dataset. We repeated such process for all cell types and presented the average of the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ED52A3">
        <w:rPr>
          <w:lang w:eastAsia="zh-CN"/>
        </w:rPr>
        <w:t xml:space="preserve"> in Fig. 2a. </w:t>
      </w:r>
      <w:r w:rsidR="00CB7283">
        <w:rPr>
          <w:lang w:eastAsia="zh-CN"/>
        </w:rPr>
        <w:t xml:space="preserve">In the </w:t>
      </w:r>
      <w:del w:id="151" w:author="tang zijia" w:date="2023-08-19T14:06:00Z">
        <w:r w:rsidR="00CB7283" w:rsidDel="00446A3C">
          <w:rPr>
            <w:lang w:eastAsia="zh-CN"/>
          </w:rPr>
          <w:delText xml:space="preserve">study </w:delText>
        </w:r>
      </w:del>
      <w:ins w:id="152" w:author="tang zijia" w:date="2023-08-19T14:06:00Z">
        <w:r w:rsidR="00446A3C">
          <w:rPr>
            <w:lang w:eastAsia="zh-CN"/>
          </w:rPr>
          <w:t xml:space="preserve">PBMC-Zheng </w:t>
        </w:r>
      </w:ins>
      <w:r w:rsidR="00CB7283">
        <w:rPr>
          <w:lang w:eastAsia="zh-CN"/>
        </w:rPr>
        <w:t xml:space="preserve">dataset, </w:t>
      </w:r>
      <w:ins w:id="153" w:author="tang zijia" w:date="2023-08-19T14:05:00Z">
        <w:r w:rsidR="00446A3C">
          <w:rPr>
            <w:lang w:eastAsia="zh-CN"/>
          </w:rPr>
          <w:t xml:space="preserve">scPerb </w:t>
        </w:r>
      </w:ins>
      <w:r w:rsidR="00CB7283">
        <w:rPr>
          <w:lang w:eastAsia="zh-CN"/>
        </w:rPr>
        <w:t>achiev</w:t>
      </w:r>
      <w:ins w:id="154" w:author="tang zijia" w:date="2023-08-19T14:05:00Z">
        <w:r w:rsidR="00446A3C">
          <w:rPr>
            <w:lang w:eastAsia="zh-CN"/>
          </w:rPr>
          <w:t>ed</w:t>
        </w:r>
      </w:ins>
      <w:del w:id="155" w:author="tang zijia" w:date="2023-08-19T14:05:00Z">
        <w:r w:rsidR="00CB7283" w:rsidDel="00446A3C">
          <w:rPr>
            <w:lang w:eastAsia="zh-CN"/>
          </w:rPr>
          <w:delText>ing</w:delText>
        </w:r>
      </w:del>
      <w:r w:rsidR="00CB7283">
        <w:rPr>
          <w:lang w:eastAsia="zh-CN"/>
        </w:rPr>
        <w:t xml:space="preserve"> the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lang w:eastAsia="zh-CN"/>
        </w:rPr>
        <w:t xml:space="preserve"> score of 0.98, which was better than the performance of the competitors, including scGEN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m:t>
        </m:r>
      </m:oMath>
      <w:r w:rsidR="00CB7283">
        <w:rPr>
          <w:lang w:eastAsia="zh-CN"/>
        </w:rPr>
        <w:t xml:space="preserve">0.94), </w:t>
      </w:r>
      <w:r w:rsidR="00CB7283">
        <w:rPr>
          <w:rFonts w:hint="eastAsia"/>
          <w:lang w:eastAsia="zh-CN"/>
        </w:rPr>
        <w:t>CVAE</w:t>
      </w:r>
      <w:r w:rsidR="00CB7283">
        <w:rPr>
          <w:lang w:eastAsia="zh-CN"/>
        </w:rPr>
        <w:t xml:space="preserv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lang w:eastAsia="zh-CN"/>
        </w:rPr>
        <w:t xml:space="preserve"> = 0.93), st-GAN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lang w:eastAsia="zh-CN"/>
        </w:rPr>
        <w:t xml:space="preserve"> = 0.39) and sc-WGAN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lang w:eastAsia="zh-CN"/>
        </w:rPr>
        <w:t xml:space="preserve"> = 0.10).</w:t>
      </w:r>
      <w:ins w:id="156" w:author="tang zijia" w:date="2023-08-19T14:07:00Z">
        <w:r w:rsidR="00446A3C">
          <w:rPr>
            <w:lang w:eastAsia="zh-CN"/>
          </w:rPr>
          <w:t xml:space="preserve"> Surprisingly, the GAN-based methods had much worse performance, as both GAN-based methods cannot reach a </w:t>
        </w:r>
      </w:ins>
      <m:oMath>
        <m:sSup>
          <m:sSupPr>
            <m:ctrlPr>
              <w:ins w:id="157" w:author="tang zijia" w:date="2023-08-19T14:13:00Z">
                <w:rPr>
                  <w:rFonts w:ascii="Cambria Math" w:hAnsi="Cambria Math"/>
                  <w:i/>
                  <w:lang w:eastAsia="zh-CN"/>
                </w:rPr>
              </w:ins>
            </m:ctrlPr>
          </m:sSupPr>
          <m:e>
            <m:r>
              <w:ins w:id="158" w:author="tang zijia" w:date="2023-08-19T14:13:00Z">
                <w:rPr>
                  <w:rFonts w:ascii="Cambria Math" w:hAnsi="Cambria Math"/>
                  <w:lang w:eastAsia="zh-CN"/>
                </w:rPr>
                <m:t>R</m:t>
              </w:ins>
            </m:r>
          </m:e>
          <m:sup>
            <m:r>
              <w:ins w:id="159" w:author="tang zijia" w:date="2023-08-19T14:13:00Z">
                <w:rPr>
                  <w:rFonts w:ascii="Cambria Math" w:hAnsi="Cambria Math"/>
                  <w:lang w:eastAsia="zh-CN"/>
                </w:rPr>
                <m:t>2</m:t>
              </w:ins>
            </m:r>
          </m:sup>
        </m:sSup>
      </m:oMath>
      <w:ins w:id="160" w:author="tang zijia" w:date="2023-08-19T14:07:00Z">
        <w:r w:rsidR="00446A3C">
          <w:rPr>
            <w:lang w:eastAsia="zh-CN"/>
          </w:rPr>
          <w:t xml:space="preserve"> value of </w:t>
        </w:r>
      </w:ins>
      <w:ins w:id="161" w:author="tang zijia" w:date="2023-08-19T14:09:00Z">
        <w:r w:rsidR="00446A3C">
          <w:rPr>
            <w:lang w:eastAsia="zh-CN"/>
          </w:rPr>
          <w:t xml:space="preserve">exceeding </w:t>
        </w:r>
      </w:ins>
      <w:ins w:id="162" w:author="tang zijia" w:date="2023-08-19T14:07:00Z">
        <w:r w:rsidR="00446A3C">
          <w:rPr>
            <w:lang w:eastAsia="zh-CN"/>
          </w:rPr>
          <w:t>0.5.</w:t>
        </w:r>
      </w:ins>
      <w:r w:rsidR="00CB7283">
        <w:rPr>
          <w:lang w:eastAsia="zh-CN"/>
        </w:rPr>
        <w:t xml:space="preserve"> Meanwhile, i</w:t>
      </w:r>
      <w:r w:rsidR="00ED52A3">
        <w:rPr>
          <w:lang w:eastAsia="zh-CN"/>
        </w:rPr>
        <w:t xml:space="preserve">n </w:t>
      </w:r>
      <w:r w:rsidR="00766966">
        <w:rPr>
          <w:lang w:eastAsia="zh-CN"/>
        </w:rPr>
        <w:t xml:space="preserve">the </w:t>
      </w:r>
      <w:r w:rsidR="00ED52A3">
        <w:rPr>
          <w:lang w:eastAsia="zh-CN"/>
        </w:rPr>
        <w:t>PBMC</w:t>
      </w:r>
      <w:ins w:id="163" w:author="tang zijia" w:date="2023-08-19T14:06:00Z">
        <w:r w:rsidR="00446A3C">
          <w:rPr>
            <w:lang w:eastAsia="zh-CN"/>
          </w:rPr>
          <w:t>-Kang</w:t>
        </w:r>
      </w:ins>
      <w:r w:rsidR="00ED52A3">
        <w:rPr>
          <w:lang w:eastAsia="zh-CN"/>
        </w:rPr>
        <w:t xml:space="preserve"> dataset, our proposed method achieved the highest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rFonts w:hint="eastAsia"/>
          <w:lang w:eastAsia="zh-CN"/>
        </w:rPr>
        <w:t xml:space="preserve"> </w:t>
      </w:r>
      <w:r w:rsidR="00ED52A3">
        <w:rPr>
          <w:lang w:eastAsia="zh-CN"/>
        </w:rPr>
        <w:t xml:space="preserve">score </w:t>
      </w:r>
      <w:r w:rsidR="00CB7283">
        <w:rPr>
          <w:lang w:eastAsia="zh-CN"/>
        </w:rPr>
        <w:t>of</w:t>
      </w:r>
      <w:r w:rsidR="00ED52A3">
        <w:rPr>
          <w:lang w:eastAsia="zh-CN"/>
        </w:rPr>
        <w:t xml:space="preserve"> 0.98, while the second-best and third-best approaches</w:t>
      </w:r>
      <w:ins w:id="164" w:author="tang zijia" w:date="2023-08-19T14:06:00Z">
        <w:r w:rsidR="00446A3C">
          <w:rPr>
            <w:lang w:eastAsia="zh-CN"/>
          </w:rPr>
          <w:t xml:space="preserve"> are</w:t>
        </w:r>
      </w:ins>
      <w:r w:rsidR="00ED52A3">
        <w:rPr>
          <w:lang w:eastAsia="zh-CN"/>
        </w:rPr>
        <w:t xml:space="preserve"> scGEN and CVAE</w:t>
      </w:r>
      <w:ins w:id="165" w:author="tang zijia" w:date="2023-08-19T14:06:00Z">
        <w:r w:rsidR="00446A3C">
          <w:rPr>
            <w:lang w:eastAsia="zh-CN"/>
          </w:rPr>
          <w:t xml:space="preserve"> which</w:t>
        </w:r>
      </w:ins>
      <w:r w:rsidR="00ED52A3">
        <w:rPr>
          <w:lang w:eastAsia="zh-CN"/>
        </w:rPr>
        <w:t xml:space="preserve"> had 0.96 and 0.91.</w:t>
      </w:r>
      <w:ins w:id="166" w:author="tang zijia" w:date="2023-08-19T14:09:00Z">
        <w:r w:rsidR="00446A3C">
          <w:rPr>
            <w:lang w:eastAsia="zh-CN"/>
          </w:rPr>
          <w:t xml:space="preserve"> </w:t>
        </w:r>
      </w:ins>
      <w:ins w:id="167" w:author="tang zijia" w:date="2023-08-19T14:10:00Z">
        <w:r w:rsidR="00446A3C">
          <w:rPr>
            <w:lang w:eastAsia="zh-CN"/>
          </w:rPr>
          <w:t>Similarly, the GAN-based methods also got bad scores in this dataset:</w:t>
        </w:r>
      </w:ins>
      <w:r w:rsidR="00ED52A3">
        <w:rPr>
          <w:lang w:eastAsia="zh-CN"/>
        </w:rPr>
        <w:t xml:space="preserve"> </w:t>
      </w:r>
      <w:del w:id="168" w:author="tang zijia" w:date="2023-08-19T14:07:00Z">
        <w:r w:rsidR="00ED52A3" w:rsidDel="00446A3C">
          <w:rPr>
            <w:lang w:eastAsia="zh-CN"/>
          </w:rPr>
          <w:delText xml:space="preserve">Surprisingly, the GAN-based methods had much worse performance. </w:delText>
        </w:r>
      </w:del>
      <w:ins w:id="169" w:author="tang zijia" w:date="2023-08-19T14:10:00Z">
        <w:r w:rsidR="00446A3C">
          <w:rPr>
            <w:lang w:eastAsia="zh-CN"/>
          </w:rPr>
          <w:t>t</w:t>
        </w:r>
      </w:ins>
      <w:del w:id="170" w:author="tang zijia" w:date="2023-08-19T14:10:00Z">
        <w:r w:rsidR="00ED52A3" w:rsidDel="00446A3C">
          <w:rPr>
            <w:lang w:eastAsia="zh-CN"/>
          </w:rPr>
          <w:delText>T</w:delText>
        </w:r>
      </w:del>
      <w:r w:rsidR="00ED52A3">
        <w:rPr>
          <w:lang w:eastAsia="zh-CN"/>
        </w:rPr>
        <w:t xml:space="preserve">he st-GAN only got </w:t>
      </w:r>
      <w:r w:rsidR="00CF6C38">
        <w:rPr>
          <w:lang w:eastAsia="zh-CN"/>
        </w:rPr>
        <w:t xml:space="preserve">an </w:t>
      </w:r>
      <w:r w:rsidR="00ED52A3">
        <w:rPr>
          <w:lang w:eastAsia="zh-CN"/>
        </w:rPr>
        <w:t xml:space="preserve">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 xml:space="preserve"> </m:t>
        </m:r>
      </m:oMath>
      <w:r w:rsidR="00ED52A3">
        <w:rPr>
          <w:lang w:eastAsia="zh-CN"/>
        </w:rPr>
        <w:t xml:space="preserve">score </w:t>
      </w:r>
      <w:r w:rsidR="00CB7283">
        <w:rPr>
          <w:lang w:eastAsia="zh-CN"/>
        </w:rPr>
        <w:t>of</w:t>
      </w:r>
      <w:r w:rsidR="00ED52A3">
        <w:rPr>
          <w:lang w:eastAsia="zh-CN"/>
        </w:rPr>
        <w:t xml:space="preserve"> 0.42 and sc-wGAN only </w:t>
      </w:r>
      <w:ins w:id="171" w:author="tang zijia" w:date="2023-08-19T14:09:00Z">
        <w:r w:rsidR="00446A3C">
          <w:rPr>
            <w:lang w:eastAsia="zh-CN"/>
          </w:rPr>
          <w:t>got</w:t>
        </w:r>
      </w:ins>
      <w:del w:id="172" w:author="tang zijia" w:date="2023-08-19T14:09:00Z">
        <w:r w:rsidR="00ED52A3" w:rsidDel="00446A3C">
          <w:rPr>
            <w:lang w:eastAsia="zh-CN"/>
          </w:rPr>
          <w:delText>had</w:delText>
        </w:r>
      </w:del>
      <w:r w:rsidR="00ED52A3">
        <w:rPr>
          <w:lang w:eastAsia="zh-CN"/>
        </w:rPr>
        <w:t xml:space="preserve"> 0.12.</w:t>
      </w:r>
      <w:r w:rsidR="00026E9B">
        <w:rPr>
          <w:lang w:eastAsia="zh-CN"/>
        </w:rPr>
        <w:t xml:space="preserve"> Finally,</w:t>
      </w:r>
      <w:r w:rsidR="00CB7283">
        <w:rPr>
          <w:lang w:eastAsia="zh-CN"/>
        </w:rPr>
        <w:t xml:space="preserve"> we applied scPerb</w:t>
      </w:r>
      <w:r w:rsidR="00026E9B">
        <w:rPr>
          <w:lang w:eastAsia="zh-CN"/>
        </w:rPr>
        <w:t xml:space="preserve"> </w:t>
      </w:r>
      <w:r w:rsidR="00CB7283">
        <w:rPr>
          <w:lang w:eastAsia="zh-CN"/>
        </w:rPr>
        <w:t>to the hpoly dataset</w:t>
      </w:r>
      <w:del w:id="173" w:author="tang zijia" w:date="2023-08-19T14:13:00Z">
        <w:r w:rsidR="00CB7283" w:rsidDel="00C50CEB">
          <w:rPr>
            <w:lang w:eastAsia="zh-CN"/>
          </w:rPr>
          <w:delText>,</w:delText>
        </w:r>
      </w:del>
      <w:r w:rsidR="00CB7283">
        <w:rPr>
          <w:lang w:eastAsia="zh-CN"/>
        </w:rPr>
        <w:t xml:space="preserve"> </w:t>
      </w:r>
      <w:del w:id="174" w:author="tang zijia" w:date="2023-08-19T14:11:00Z">
        <w:r w:rsidR="00CB7283" w:rsidDel="00446A3C">
          <w:rPr>
            <w:lang w:eastAsia="zh-CN"/>
          </w:rPr>
          <w:delText>our proposed scPreb</w:delText>
        </w:r>
      </w:del>
      <w:ins w:id="175" w:author="tang zijia" w:date="2023-08-19T14:11:00Z">
        <w:r w:rsidR="00446A3C">
          <w:rPr>
            <w:lang w:eastAsia="zh-CN"/>
          </w:rPr>
          <w:t>and</w:t>
        </w:r>
      </w:ins>
      <w:r w:rsidR="00CB7283">
        <w:rPr>
          <w:lang w:eastAsia="zh-CN"/>
        </w:rPr>
        <w:t xml:space="preserve"> still got a 0.96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rPr>
            <w:rFonts w:ascii="Cambria Math" w:hAnsi="Cambria Math"/>
            <w:lang w:eastAsia="zh-CN"/>
          </w:rPr>
          <m:t xml:space="preserve"> </m:t>
        </m:r>
      </m:oMath>
      <w:r w:rsidR="00CB7283">
        <w:rPr>
          <w:lang w:eastAsia="zh-CN"/>
        </w:rPr>
        <w:t xml:space="preserve">score, followed by the scGEN, CVAE, st-GAN, and sc-wGAN with the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B7283">
        <w:rPr>
          <w:lang w:eastAsia="zh-CN"/>
        </w:rPr>
        <w:t xml:space="preserve"> score of 0.95, 0.93, 0.58, 0.14.</w:t>
      </w:r>
      <w:r w:rsidR="00CF6C38">
        <w:rPr>
          <w:lang w:eastAsia="zh-CN"/>
        </w:rPr>
        <w:t xml:space="preserve"> When comparing the result in a specific cell type, scPerb </w:t>
      </w:r>
      <w:del w:id="176" w:author="tang zijia" w:date="2023-08-19T14:11:00Z">
        <w:r w:rsidR="00CF6C38" w:rsidDel="00446A3C">
          <w:rPr>
            <w:lang w:eastAsia="zh-CN"/>
          </w:rPr>
          <w:delText xml:space="preserve">still </w:delText>
        </w:r>
      </w:del>
      <w:ins w:id="177" w:author="tang zijia" w:date="2023-08-19T14:11:00Z">
        <w:r w:rsidR="00446A3C">
          <w:rPr>
            <w:lang w:eastAsia="zh-CN"/>
          </w:rPr>
          <w:t xml:space="preserve">consistently </w:t>
        </w:r>
      </w:ins>
      <w:r w:rsidR="00CF6C38">
        <w:rPr>
          <w:lang w:eastAsia="zh-CN"/>
        </w:rPr>
        <w:t>outperforms other benchmarking methods</w:t>
      </w:r>
      <w:r w:rsidR="00FC67A5">
        <w:rPr>
          <w:lang w:eastAsia="zh-CN"/>
        </w:rPr>
        <w:t xml:space="preserve"> (Fig. 2b)</w:t>
      </w:r>
      <w:r w:rsidR="00CF6C38">
        <w:rPr>
          <w:lang w:eastAsia="zh-CN"/>
        </w:rPr>
        <w:t xml:space="preserve">. For example, in CD4-T, one of the </w:t>
      </w:r>
      <w:r w:rsidR="00CF6C38">
        <w:rPr>
          <w:rFonts w:hint="eastAsia"/>
          <w:lang w:eastAsia="zh-CN"/>
        </w:rPr>
        <w:t>m</w:t>
      </w:r>
      <w:r w:rsidR="00CF6C38">
        <w:rPr>
          <w:lang w:eastAsia="zh-CN"/>
        </w:rPr>
        <w:t xml:space="preserve">ost numerous cell </w:t>
      </w:r>
      <w:r w:rsidR="00CF6C38">
        <w:rPr>
          <w:rFonts w:hint="eastAsia"/>
          <w:lang w:eastAsia="zh-CN"/>
        </w:rPr>
        <w:t>types</w:t>
      </w:r>
      <w:r w:rsidR="00CF6C38">
        <w:rPr>
          <w:lang w:eastAsia="zh-CN"/>
        </w:rPr>
        <w:t xml:space="preserve"> in </w:t>
      </w:r>
      <w:r w:rsidR="00F1495D">
        <w:rPr>
          <w:lang w:eastAsia="zh-CN"/>
        </w:rPr>
        <w:t xml:space="preserve">the </w:t>
      </w:r>
      <w:r w:rsidR="00CF6C38">
        <w:rPr>
          <w:lang w:eastAsia="zh-CN"/>
        </w:rPr>
        <w:t xml:space="preserve">PBMC-Zheng dataset, scPerb achieved </w:t>
      </w:r>
      <w:r w:rsidR="00F1495D">
        <w:rPr>
          <w:lang w:eastAsia="zh-CN"/>
        </w:rPr>
        <w:t xml:space="preserve">an </w:t>
      </w:r>
      <w:r w:rsidR="00CF6C38" w:rsidRPr="00EA629A">
        <w:t>outstanding</w:t>
      </w:r>
      <w:r w:rsidR="00CF6C38">
        <w:rPr>
          <w:lang w:eastAsia="zh-CN"/>
        </w:rPr>
        <w:t xml:space="preserv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F6C38">
        <w:rPr>
          <w:rFonts w:hint="eastAsia"/>
          <w:lang w:eastAsia="zh-CN"/>
        </w:rPr>
        <w:t xml:space="preserve"> </w:t>
      </w:r>
      <w:r w:rsidR="00CF6C38">
        <w:rPr>
          <w:lang w:eastAsia="zh-CN"/>
        </w:rPr>
        <w:t xml:space="preserve">score of 0.99, which is much than scGEN, CVAE, stGAN, and sc-WGAN, having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CF6C38">
        <w:rPr>
          <w:rFonts w:hint="eastAsia"/>
          <w:lang w:eastAsia="zh-CN"/>
        </w:rPr>
        <w:t xml:space="preserve"> </w:t>
      </w:r>
      <w:r w:rsidR="00CF6C38">
        <w:rPr>
          <w:lang w:eastAsia="zh-CN"/>
        </w:rPr>
        <w:t>score 0.96, 0.95,</w:t>
      </w:r>
      <w:r w:rsidR="00DF6BF2">
        <w:rPr>
          <w:lang w:eastAsia="zh-CN"/>
        </w:rPr>
        <w:t xml:space="preserve"> </w:t>
      </w:r>
      <w:r w:rsidR="00CF6C38">
        <w:rPr>
          <w:lang w:eastAsia="zh-CN"/>
        </w:rPr>
        <w:t>0.16, and 0.09 respectively.</w:t>
      </w:r>
      <w:r w:rsidR="00965FD6">
        <w:rPr>
          <w:lang w:eastAsia="zh-CN"/>
        </w:rPr>
        <w:t xml:space="preserve"> (</w:t>
      </w:r>
      <w:r w:rsidR="00965FD6" w:rsidRPr="00965FD6">
        <w:rPr>
          <w:rFonts w:hint="eastAsia"/>
          <w:color w:val="FF0000"/>
          <w:lang w:eastAsia="zh-CN"/>
        </w:rPr>
        <w:t>这里需要增加</w:t>
      </w:r>
      <w:r w:rsidR="00965FD6" w:rsidRPr="00965FD6">
        <w:rPr>
          <w:rFonts w:hint="eastAsia"/>
          <w:color w:val="FF0000"/>
          <w:lang w:eastAsia="zh-CN"/>
        </w:rPr>
        <w:t>C</w:t>
      </w:r>
      <w:r w:rsidR="00965FD6" w:rsidRPr="00965FD6">
        <w:rPr>
          <w:color w:val="FF0000"/>
          <w:lang w:eastAsia="zh-CN"/>
        </w:rPr>
        <w:t>D4-T</w:t>
      </w:r>
      <w:r w:rsidR="00965FD6" w:rsidRPr="00965FD6">
        <w:rPr>
          <w:rFonts w:hint="eastAsia"/>
          <w:color w:val="FF0000"/>
          <w:lang w:eastAsia="zh-CN"/>
        </w:rPr>
        <w:t>的作用</w:t>
      </w:r>
      <w:r w:rsidR="00965FD6">
        <w:rPr>
          <w:rFonts w:hint="eastAsia"/>
          <w:lang w:eastAsia="zh-CN"/>
        </w:rPr>
        <w:t>)</w:t>
      </w:r>
    </w:p>
    <w:p w14:paraId="0B6F06C7" w14:textId="1ADA0831" w:rsidR="00E05145" w:rsidRPr="002D4298" w:rsidRDefault="00411E4F" w:rsidP="00E05145">
      <w:pPr>
        <w:pStyle w:val="a0"/>
        <w:rPr>
          <w:lang w:eastAsia="zh-CN"/>
        </w:rPr>
      </w:pPr>
      <w:r>
        <w:rPr>
          <w:lang w:eastAsia="zh-CN"/>
        </w:rPr>
        <w:t xml:space="preserve">In particular, we evaluate the performance of the proposed scPerb and the benchmarking methods </w:t>
      </w:r>
      <w:r w:rsidR="00CF6C38">
        <w:rPr>
          <w:lang w:eastAsia="zh-CN"/>
        </w:rPr>
        <w:t>at</w:t>
      </w:r>
      <w:r>
        <w:rPr>
          <w:lang w:eastAsia="zh-CN"/>
        </w:rPr>
        <w:t xml:space="preserve"> the gene level.  In Fig. 2c, we illustrated the prediction of our scPerb and the performance of the other three benchmarking methods in </w:t>
      </w:r>
      <w:r>
        <w:rPr>
          <w:rFonts w:hint="eastAsia"/>
          <w:lang w:eastAsia="zh-CN"/>
        </w:rPr>
        <w:t>CD4</w:t>
      </w:r>
      <w:ins w:id="178" w:author="tang zijia" w:date="2023-08-19T15:37:00Z">
        <w:r w:rsidR="00E74721">
          <w:rPr>
            <w:lang w:eastAsia="zh-CN"/>
          </w:rPr>
          <w:t>-</w:t>
        </w:r>
      </w:ins>
      <w:r>
        <w:rPr>
          <w:lang w:eastAsia="zh-CN"/>
        </w:rPr>
        <w:t>T</w:t>
      </w:r>
      <w:ins w:id="179" w:author="tang zijia" w:date="2023-08-19T15:37:00Z">
        <w:r w:rsidR="00E74721">
          <w:rPr>
            <w:lang w:eastAsia="zh-CN"/>
          </w:rPr>
          <w:t xml:space="preserve"> cells</w:t>
        </w:r>
      </w:ins>
      <w:r>
        <w:rPr>
          <w:lang w:eastAsia="zh-CN"/>
        </w:rPr>
        <w:t xml:space="preserve"> </w:t>
      </w:r>
      <w:r>
        <w:rPr>
          <w:rFonts w:hint="eastAsia"/>
          <w:lang w:eastAsia="zh-CN"/>
        </w:rPr>
        <w:t>fro</w:t>
      </w:r>
      <w:r>
        <w:rPr>
          <w:lang w:eastAsia="zh-CN"/>
        </w:rPr>
        <w:t xml:space="preserve">m the </w:t>
      </w:r>
      <w:r w:rsidR="00805D63">
        <w:rPr>
          <w:rFonts w:hint="eastAsia"/>
          <w:lang w:eastAsia="zh-CN"/>
        </w:rPr>
        <w:t>P</w:t>
      </w:r>
      <w:r w:rsidR="00805D63">
        <w:rPr>
          <w:lang w:eastAsia="zh-CN"/>
        </w:rPr>
        <w:t>BMC-Zheng</w:t>
      </w:r>
      <w:r>
        <w:rPr>
          <w:lang w:eastAsia="zh-CN"/>
        </w:rPr>
        <w:t xml:space="preserve"> dataset. </w:t>
      </w:r>
      <w:r w:rsidR="001F5C6D">
        <w:rPr>
          <w:lang w:eastAsia="zh-CN"/>
        </w:rPr>
        <w:t xml:space="preserve">The scatter plot demonstrated scPerb got the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 of 0.9905 when we used all the genes in this cell type. The performance can go up to 0.9935 when we only consider the top 100 DEGs. In </w:t>
      </w:r>
      <w:r w:rsidR="00766966">
        <w:rPr>
          <w:lang w:eastAsia="zh-CN"/>
        </w:rPr>
        <w:t>comparison</w:t>
      </w:r>
      <w:r w:rsidR="001F5C6D">
        <w:rPr>
          <w:lang w:eastAsia="zh-CN"/>
        </w:rPr>
        <w:t xml:space="preserve"> under the same setting, scGEN achieved the average</w:t>
      </w:r>
      <w:r w:rsidR="00766966">
        <w:rPr>
          <w:lang w:eastAsia="zh-CN"/>
        </w:rPr>
        <w:t xml:space="preserv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 of 0.9605 over all genes and 0.9963 on the top 100 DEGs. Our scPerb can outperform CVAE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 of all genes=0.9472,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 of top 100 DEGs =0.9578) and sc-WGAN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 = 0.0924,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1F5C6D">
        <w:rPr>
          <w:lang w:eastAsia="zh-CN"/>
        </w:rPr>
        <w:t xml:space="preserve"> score=0.9578) on both the evaluation metrics. </w:t>
      </w:r>
      <w:r w:rsidR="00E05145">
        <w:rPr>
          <w:lang w:eastAsia="zh-CN"/>
        </w:rPr>
        <w:t>In particular</w:t>
      </w:r>
      <w:r w:rsidR="00E05145" w:rsidRPr="00D43E1F">
        <w:rPr>
          <w:lang w:eastAsia="zh-CN"/>
        </w:rPr>
        <w:t xml:space="preserve">, </w:t>
      </w:r>
      <w:r w:rsidR="00E05145">
        <w:rPr>
          <w:lang w:eastAsia="zh-CN"/>
        </w:rPr>
        <w:t xml:space="preserve">we annotated the top-5 best performance </w:t>
      </w:r>
      <w:r w:rsidR="00E05145" w:rsidRPr="00D43E1F">
        <w:rPr>
          <w:lang w:eastAsia="zh-CN"/>
        </w:rPr>
        <w:t>DEGs</w:t>
      </w:r>
      <w:r w:rsidR="00E05145">
        <w:rPr>
          <w:lang w:eastAsia="zh-CN"/>
        </w:rPr>
        <w:t>, which were</w:t>
      </w:r>
      <w:r w:rsidR="00E05145" w:rsidRPr="00D43E1F">
        <w:rPr>
          <w:lang w:eastAsia="zh-CN"/>
        </w:rPr>
        <w:t xml:space="preserve"> IFIT1, IFIT3, IF16, ISG20, and ISG15.</w:t>
      </w:r>
      <w:r w:rsidR="00E05145">
        <w:t xml:space="preserve"> </w:t>
      </w:r>
      <w:r w:rsidR="00E05145">
        <w:rPr>
          <w:lang w:eastAsia="zh-CN"/>
        </w:rPr>
        <w:t>(</w:t>
      </w:r>
      <w:r w:rsidR="00E05145" w:rsidRPr="00686514">
        <w:rPr>
          <w:rFonts w:hint="eastAsia"/>
          <w:color w:val="FF0000"/>
          <w:lang w:eastAsia="zh-CN"/>
        </w:rPr>
        <w:t>可能需要增加</w:t>
      </w:r>
      <w:r w:rsidR="00E05145" w:rsidRPr="00686514">
        <w:rPr>
          <w:color w:val="FF0000"/>
          <w:lang w:eastAsia="zh-CN"/>
        </w:rPr>
        <w:t>DEG</w:t>
      </w:r>
      <w:r w:rsidR="00E05145" w:rsidRPr="00686514">
        <w:rPr>
          <w:rFonts w:hint="eastAsia"/>
          <w:color w:val="FF0000"/>
          <w:lang w:eastAsia="zh-CN"/>
        </w:rPr>
        <w:t>的作用的文献</w:t>
      </w:r>
      <w:r w:rsidR="00E05145">
        <w:rPr>
          <w:lang w:eastAsia="zh-CN"/>
        </w:rPr>
        <w:t>)</w:t>
      </w:r>
    </w:p>
    <w:p w14:paraId="26C99E90" w14:textId="0A2597B0" w:rsidR="001F5C6D" w:rsidRPr="003E0F82" w:rsidRDefault="00FD368D" w:rsidP="00B61456">
      <w:pPr>
        <w:pStyle w:val="a0"/>
        <w:rPr>
          <w:lang w:eastAsia="zh-CN"/>
        </w:rPr>
      </w:pPr>
      <w:r>
        <w:rPr>
          <w:lang w:eastAsia="zh-CN"/>
        </w:rPr>
        <w:t>To be more specific</w:t>
      </w:r>
      <w:r w:rsidR="001F5C6D">
        <w:rPr>
          <w:lang w:eastAsia="zh-CN"/>
        </w:rPr>
        <w:t>, the violin plot in Fig. 2d and Fig. 2e indicated two representative scenarios in the dataset.</w:t>
      </w:r>
      <w:r w:rsidR="008E31F4">
        <w:rPr>
          <w:lang w:eastAsia="zh-CN"/>
        </w:rPr>
        <w:t xml:space="preserve"> (</w:t>
      </w:r>
      <w:r w:rsidR="008E31F4">
        <w:rPr>
          <w:rFonts w:hint="eastAsia"/>
          <w:color w:val="FF0000"/>
          <w:lang w:eastAsia="zh-CN"/>
        </w:rPr>
        <w:t>这里需要增加</w:t>
      </w:r>
      <w:r w:rsidR="008E31F4">
        <w:rPr>
          <w:rFonts w:hint="eastAsia"/>
          <w:color w:val="FF0000"/>
          <w:lang w:eastAsia="zh-CN"/>
        </w:rPr>
        <w:t>IFIT</w:t>
      </w:r>
      <w:r w:rsidR="008E31F4">
        <w:rPr>
          <w:color w:val="FF0000"/>
          <w:lang w:eastAsia="zh-CN"/>
        </w:rPr>
        <w:t xml:space="preserve">2 </w:t>
      </w:r>
      <w:r w:rsidR="008E31F4">
        <w:rPr>
          <w:rFonts w:hint="eastAsia"/>
          <w:color w:val="FF0000"/>
          <w:lang w:eastAsia="zh-CN"/>
        </w:rPr>
        <w:t>和</w:t>
      </w:r>
      <w:r w:rsidR="008E31F4">
        <w:rPr>
          <w:rFonts w:hint="eastAsia"/>
          <w:color w:val="FF0000"/>
          <w:lang w:eastAsia="zh-CN"/>
        </w:rPr>
        <w:t xml:space="preserve"> FTL</w:t>
      </w:r>
      <w:r w:rsidR="008E31F4">
        <w:rPr>
          <w:color w:val="FF0000"/>
          <w:lang w:eastAsia="zh-CN"/>
        </w:rPr>
        <w:t xml:space="preserve"> </w:t>
      </w:r>
      <w:r w:rsidR="008E31F4">
        <w:rPr>
          <w:rFonts w:hint="eastAsia"/>
          <w:color w:val="FF0000"/>
          <w:lang w:eastAsia="zh-CN"/>
        </w:rPr>
        <w:t>对于</w:t>
      </w:r>
      <w:r w:rsidR="008E31F4">
        <w:rPr>
          <w:rFonts w:hint="eastAsia"/>
          <w:color w:val="FF0000"/>
          <w:lang w:eastAsia="zh-CN"/>
        </w:rPr>
        <w:t>CD</w:t>
      </w:r>
      <w:r w:rsidR="008E31F4">
        <w:rPr>
          <w:color w:val="FF0000"/>
          <w:lang w:eastAsia="zh-CN"/>
        </w:rPr>
        <w:t xml:space="preserve">4T </w:t>
      </w:r>
      <w:r w:rsidR="008E31F4">
        <w:rPr>
          <w:rFonts w:hint="eastAsia"/>
          <w:color w:val="FF0000"/>
          <w:lang w:eastAsia="zh-CN"/>
        </w:rPr>
        <w:t>作</w:t>
      </w:r>
      <w:r w:rsidR="008E31F4">
        <w:rPr>
          <w:rFonts w:hint="eastAsia"/>
          <w:color w:val="FF0000"/>
          <w:lang w:eastAsia="zh-CN"/>
        </w:rPr>
        <w:lastRenderedPageBreak/>
        <w:t>用的参考文献，说明为什么选择这两个基因</w:t>
      </w:r>
      <w:r w:rsidR="008E31F4">
        <w:rPr>
          <w:rFonts w:hint="eastAsia"/>
          <w:lang w:eastAsia="zh-CN"/>
        </w:rPr>
        <w:t>)</w:t>
      </w:r>
      <w:r w:rsidR="001F5C6D">
        <w:rPr>
          <w:lang w:eastAsia="zh-CN"/>
        </w:rPr>
        <w:t xml:space="preserve"> In Fig. 2d, the distribution of IFIT2 in the control dataset varied from the distribution in the </w:t>
      </w:r>
      <w:r w:rsidR="00557517">
        <w:rPr>
          <w:rFonts w:hint="eastAsia"/>
          <w:lang w:eastAsia="zh-CN"/>
        </w:rPr>
        <w:t>simulation</w:t>
      </w:r>
      <w:r w:rsidR="001F5C6D">
        <w:rPr>
          <w:lang w:eastAsia="zh-CN"/>
        </w:rPr>
        <w:t xml:space="preserve"> dataset. In the prediction results, our sc</w:t>
      </w:r>
      <w:r w:rsidR="00557517">
        <w:rPr>
          <w:lang w:eastAsia="zh-CN"/>
        </w:rPr>
        <w:t>P</w:t>
      </w:r>
      <w:r w:rsidR="001F5C6D">
        <w:rPr>
          <w:lang w:eastAsia="zh-CN"/>
        </w:rPr>
        <w:t xml:space="preserve">erb was </w:t>
      </w:r>
      <w:r w:rsidR="00557517">
        <w:rPr>
          <w:rFonts w:hint="eastAsia"/>
          <w:lang w:eastAsia="zh-CN"/>
        </w:rPr>
        <w:t>closest</w:t>
      </w:r>
      <w:r w:rsidR="001F5C6D">
        <w:rPr>
          <w:lang w:eastAsia="zh-CN"/>
        </w:rPr>
        <w:t xml:space="preserve"> to the mean of the stimulation dataset, with a relatively large value range between 0.5 to 3.0 after </w:t>
      </w:r>
      <w:r w:rsidR="00557517">
        <w:rPr>
          <w:rFonts w:hint="eastAsia"/>
          <w:lang w:eastAsia="zh-CN"/>
        </w:rPr>
        <w:t>log transformati</w:t>
      </w:r>
      <w:r w:rsidR="00557517">
        <w:rPr>
          <w:lang w:eastAsia="zh-CN"/>
        </w:rPr>
        <w:t>on</w:t>
      </w:r>
      <w:r w:rsidR="001F5C6D">
        <w:rPr>
          <w:lang w:eastAsia="zh-CN"/>
        </w:rPr>
        <w:t xml:space="preserve">. The scGEN and sc-WGAN provided comparable predictions, but the mean of the predictions </w:t>
      </w:r>
      <w:r w:rsidR="00557517">
        <w:rPr>
          <w:rFonts w:hint="eastAsia"/>
          <w:lang w:eastAsia="zh-CN"/>
        </w:rPr>
        <w:t>was</w:t>
      </w:r>
      <w:r w:rsidR="001F5C6D">
        <w:rPr>
          <w:lang w:eastAsia="zh-CN"/>
        </w:rPr>
        <w:t xml:space="preserve"> slightly larger than the real stimulation data.  In this particular gene, CVAE was more </w:t>
      </w:r>
      <w:r w:rsidR="00557517">
        <w:rPr>
          <w:rFonts w:hint="eastAsia"/>
          <w:lang w:eastAsia="zh-CN"/>
        </w:rPr>
        <w:t>associated</w:t>
      </w:r>
      <w:r w:rsidR="001F5C6D">
        <w:rPr>
          <w:lang w:eastAsia="zh-CN"/>
        </w:rPr>
        <w:t xml:space="preserve"> with the control data, and stGAN focused on the outliers with high gene expressions.  In Fig. 2e, the distribution pattern of FTL in the control dataset was similar </w:t>
      </w:r>
      <w:r w:rsidR="00557517">
        <w:rPr>
          <w:rFonts w:hint="eastAsia"/>
          <w:lang w:eastAsia="zh-CN"/>
        </w:rPr>
        <w:t>to</w:t>
      </w:r>
      <w:r w:rsidR="001F5C6D">
        <w:rPr>
          <w:lang w:eastAsia="zh-CN"/>
        </w:rPr>
        <w:t xml:space="preserve"> the distribution in the real stimulation dataset. Under such </w:t>
      </w:r>
      <w:r w:rsidR="00557517">
        <w:rPr>
          <w:lang w:eastAsia="zh-CN"/>
        </w:rPr>
        <w:t xml:space="preserve">a </w:t>
      </w:r>
      <w:r w:rsidR="001F5C6D">
        <w:rPr>
          <w:lang w:eastAsia="zh-CN"/>
        </w:rPr>
        <w:t>scenario, most of the predictions in sc</w:t>
      </w:r>
      <w:r w:rsidR="00FC67A5">
        <w:rPr>
          <w:lang w:eastAsia="zh-CN"/>
        </w:rPr>
        <w:t>P</w:t>
      </w:r>
      <w:r w:rsidR="001F5C6D">
        <w:rPr>
          <w:lang w:eastAsia="zh-CN"/>
        </w:rPr>
        <w:t xml:space="preserve">erb were close to the mean of the </w:t>
      </w:r>
      <w:r w:rsidR="00FC67A5">
        <w:rPr>
          <w:lang w:eastAsia="zh-CN"/>
        </w:rPr>
        <w:t>simulation</w:t>
      </w:r>
      <w:r w:rsidR="001F5C6D">
        <w:rPr>
          <w:lang w:eastAsia="zh-CN"/>
        </w:rPr>
        <w:t xml:space="preserve"> data, </w:t>
      </w:r>
      <w:r w:rsidR="001F5C6D" w:rsidRPr="001F5C6D">
        <w:rPr>
          <w:color w:val="FF0000"/>
          <w:lang w:eastAsia="zh-CN"/>
        </w:rPr>
        <w:t xml:space="preserve">while the predictions from scgen and CVAE were expanded to </w:t>
      </w:r>
      <w:r w:rsidR="00FC67A5">
        <w:rPr>
          <w:color w:val="FF0000"/>
          <w:lang w:eastAsia="zh-CN"/>
        </w:rPr>
        <w:t xml:space="preserve">a </w:t>
      </w:r>
      <w:r w:rsidR="001F5C6D" w:rsidRPr="001F5C6D">
        <w:rPr>
          <w:color w:val="FF0000"/>
          <w:lang w:eastAsia="zh-CN"/>
        </w:rPr>
        <w:t>larger range</w:t>
      </w:r>
      <w:r w:rsidR="001F5C6D">
        <w:rPr>
          <w:color w:val="FF0000"/>
          <w:lang w:eastAsia="zh-CN"/>
        </w:rPr>
        <w:t>(</w:t>
      </w:r>
      <w:r w:rsidR="001F5C6D">
        <w:rPr>
          <w:rFonts w:hint="eastAsia"/>
          <w:color w:val="FF0000"/>
          <w:lang w:eastAsia="zh-CN"/>
        </w:rPr>
        <w:t>这里想说明</w:t>
      </w:r>
      <w:r w:rsidR="001F5C6D">
        <w:rPr>
          <w:rFonts w:hint="eastAsia"/>
          <w:color w:val="FF0000"/>
          <w:lang w:eastAsia="zh-CN"/>
        </w:rPr>
        <w:t>scgen</w:t>
      </w:r>
      <w:r w:rsidR="001F5C6D">
        <w:rPr>
          <w:color w:val="FF0000"/>
          <w:lang w:eastAsia="zh-CN"/>
        </w:rPr>
        <w:t xml:space="preserve"> </w:t>
      </w:r>
      <w:r w:rsidR="001F5C6D">
        <w:rPr>
          <w:rFonts w:hint="eastAsia"/>
          <w:color w:val="FF0000"/>
          <w:lang w:eastAsia="zh-CN"/>
        </w:rPr>
        <w:t>和</w:t>
      </w:r>
      <w:r w:rsidR="001F5C6D">
        <w:rPr>
          <w:rFonts w:hint="eastAsia"/>
          <w:color w:val="FF0000"/>
          <w:lang w:eastAsia="zh-CN"/>
        </w:rPr>
        <w:t xml:space="preserve"> cvae</w:t>
      </w:r>
      <w:r w:rsidR="001F5C6D">
        <w:rPr>
          <w:color w:val="FF0000"/>
          <w:lang w:eastAsia="zh-CN"/>
        </w:rPr>
        <w:t xml:space="preserve"> </w:t>
      </w:r>
      <w:r w:rsidR="001F5C6D">
        <w:rPr>
          <w:rFonts w:hint="eastAsia"/>
          <w:color w:val="FF0000"/>
          <w:lang w:eastAsia="zh-CN"/>
        </w:rPr>
        <w:t>的预测值更发散，而</w:t>
      </w:r>
      <w:r w:rsidR="001F5C6D">
        <w:rPr>
          <w:rFonts w:hint="eastAsia"/>
          <w:color w:val="FF0000"/>
          <w:lang w:eastAsia="zh-CN"/>
        </w:rPr>
        <w:t>scperb</w:t>
      </w:r>
      <w:r w:rsidR="001F5C6D">
        <w:rPr>
          <w:color w:val="FF0000"/>
          <w:lang w:eastAsia="zh-CN"/>
        </w:rPr>
        <w:t xml:space="preserve"> </w:t>
      </w:r>
      <w:r w:rsidR="001F5C6D">
        <w:rPr>
          <w:rFonts w:hint="eastAsia"/>
          <w:color w:val="FF0000"/>
          <w:lang w:eastAsia="zh-CN"/>
        </w:rPr>
        <w:t>更集中</w:t>
      </w:r>
      <w:r w:rsidR="001F5C6D">
        <w:rPr>
          <w:rFonts w:hint="eastAsia"/>
          <w:color w:val="FF0000"/>
          <w:lang w:eastAsia="zh-CN"/>
        </w:rPr>
        <w:t>)</w:t>
      </w:r>
      <w:r w:rsidR="001F5C6D">
        <w:rPr>
          <w:lang w:eastAsia="zh-CN"/>
        </w:rPr>
        <w:t>.  S</w:t>
      </w:r>
      <w:r w:rsidR="001F5C6D">
        <w:rPr>
          <w:rFonts w:hint="eastAsia"/>
          <w:lang w:eastAsia="zh-CN"/>
        </w:rPr>
        <w:t>t-GAN</w:t>
      </w:r>
      <w:r w:rsidR="001F5C6D">
        <w:rPr>
          <w:lang w:eastAsia="zh-CN"/>
        </w:rPr>
        <w:t xml:space="preserve"> responded to the high gene expressions while the predictions in sc-WGAN had lower gene expressions. </w:t>
      </w:r>
      <w:ins w:id="180" w:author="tang zijia" w:date="2023-08-19T11:49:00Z">
        <w:r w:rsidR="00BE7EF6">
          <w:rPr>
            <w:lang w:eastAsia="zh-CN"/>
          </w:rPr>
          <w:t>To further illustrate that our result is better than that of benchmarks, we applied Wilcoxon</w:t>
        </w:r>
      </w:ins>
      <w:r w:rsidR="00BE7EF6">
        <w:rPr>
          <w:lang w:eastAsia="zh-CN"/>
        </w:rPr>
        <w:fldChar w:fldCharType="begin"/>
      </w:r>
      <w:r w:rsidR="00303180">
        <w:rPr>
          <w:lang w:eastAsia="zh-CN"/>
        </w:rPr>
        <w:instrText xml:space="preserve"> ADDIN EN.CITE &lt;EndNote&gt;&lt;Cite&gt;&lt;Author&gt;Cuzick&lt;/Author&gt;&lt;Year&gt;1985&lt;/Year&gt;&lt;RecNum&gt;16&lt;/RecNum&gt;&lt;DisplayText&gt;[45]&lt;/DisplayText&gt;&lt;record&gt;&lt;rec-number&gt;16&lt;/rec-number&gt;&lt;foreign-keys&gt;&lt;key app="EN" db-id="2sf0rtfskvt02yezrxjx90d4f52xet9pdf2w" timestamp="1691713250"&gt;16&lt;/</w:instrText>
      </w:r>
      <w:r w:rsidR="00303180">
        <w:rPr>
          <w:rFonts w:hint="eastAsia"/>
          <w:lang w:eastAsia="zh-CN"/>
        </w:rPr>
        <w:instrText>key&gt;&lt;/foreign-keys&gt;&lt;ref-type name="Journal Article"&gt;17&lt;/ref-type&gt;&lt;contributors&gt;&lt;authors&gt;&lt;author&gt;Cuzick, Jack&lt;/author&gt;&lt;/authors&gt;&lt;/contributors&gt;&lt;titles&gt;&lt;title&gt;A Wilcoxon</w:instrText>
      </w:r>
      <w:r w:rsidR="00303180">
        <w:rPr>
          <w:rFonts w:hint="eastAsia"/>
          <w:lang w:eastAsia="zh-CN"/>
        </w:rPr>
        <w:instrText>‐</w:instrText>
      </w:r>
      <w:r w:rsidR="00303180">
        <w:rPr>
          <w:rFonts w:hint="eastAsia"/>
          <w:lang w:eastAsia="zh-CN"/>
        </w:rPr>
        <w:instrText>type test for trend&lt;/title&gt;&lt;secondary-title&gt;Statistics in medicine&lt;/secondary-title&gt;&lt;/t</w:instrText>
      </w:r>
      <w:r w:rsidR="00303180">
        <w:rPr>
          <w:lang w:eastAsia="zh-CN"/>
        </w:rPr>
        <w:instrText>itles&gt;&lt;periodical&gt;&lt;full-title&gt;Statistics in medicine&lt;/full-title&gt;&lt;/periodical&gt;&lt;pages&gt;87-90&lt;/pages&gt;&lt;volume&gt;4&lt;/volume&gt;&lt;number&gt;1&lt;/number&gt;&lt;dates&gt;&lt;year&gt;1985&lt;/year&gt;&lt;/dates&gt;&lt;isbn&gt;0277-6715&lt;/isbn&gt;&lt;urls&gt;&lt;/urls&gt;&lt;/record&gt;&lt;/Cite&gt;&lt;/EndNote&gt;</w:instrText>
      </w:r>
      <w:r w:rsidR="00BE7EF6">
        <w:rPr>
          <w:lang w:eastAsia="zh-CN"/>
        </w:rPr>
        <w:fldChar w:fldCharType="separate"/>
      </w:r>
      <w:r w:rsidR="00303180">
        <w:rPr>
          <w:noProof/>
          <w:lang w:eastAsia="zh-CN"/>
        </w:rPr>
        <w:t>[45]</w:t>
      </w:r>
      <w:r w:rsidR="00BE7EF6">
        <w:rPr>
          <w:lang w:eastAsia="zh-CN"/>
        </w:rPr>
        <w:fldChar w:fldCharType="end"/>
      </w:r>
      <w:ins w:id="181" w:author="tang zijia" w:date="2023-08-19T11:49:00Z">
        <w:r w:rsidR="00BE7EF6">
          <w:rPr>
            <w:lang w:eastAsia="zh-CN"/>
          </w:rPr>
          <w:t xml:space="preserve"> test </w:t>
        </w:r>
      </w:ins>
      <w:ins w:id="182" w:author="tang zijia" w:date="2023-08-19T11:50:00Z">
        <w:r w:rsidR="00BE7EF6">
          <w:rPr>
            <w:lang w:eastAsia="zh-CN"/>
          </w:rPr>
          <w:t>to these results</w:t>
        </w:r>
      </w:ins>
      <w:ins w:id="183" w:author="tang zijia" w:date="2023-08-19T11:51:00Z">
        <w:r w:rsidR="00BE7EF6">
          <w:rPr>
            <w:lang w:eastAsia="zh-CN"/>
          </w:rPr>
          <w:t>. In this case, only scPerb results in a P value larger than 0.05 for both genes (</w:t>
        </w:r>
      </w:ins>
      <w:ins w:id="184" w:author="tang zijia" w:date="2023-08-19T11:52:00Z">
        <w:r w:rsidR="003E0F82">
          <w:rPr>
            <w:lang w:eastAsia="zh-CN"/>
          </w:rPr>
          <w:t>0.1763, and 0.0</w:t>
        </w:r>
      </w:ins>
      <w:ins w:id="185" w:author="tang zijia" w:date="2023-08-19T11:53:00Z">
        <w:r w:rsidR="003E0F82">
          <w:rPr>
            <w:lang w:eastAsia="zh-CN"/>
          </w:rPr>
          <w:t>742 respectively for FTL gene and IFIT2 gene</w:t>
        </w:r>
      </w:ins>
      <w:ins w:id="186" w:author="tang zijia" w:date="2023-08-19T11:51:00Z">
        <w:r w:rsidR="00BE7EF6">
          <w:rPr>
            <w:lang w:eastAsia="zh-CN"/>
          </w:rPr>
          <w:t>), which shows</w:t>
        </w:r>
      </w:ins>
      <w:ins w:id="187" w:author="tang zijia" w:date="2023-08-19T11:53:00Z">
        <w:r w:rsidR="003E0F82">
          <w:rPr>
            <w:lang w:eastAsia="zh-CN"/>
          </w:rPr>
          <w:t xml:space="preserve"> that the prediction of scPerb does not have a significant difference from the ground truth. In </w:t>
        </w:r>
      </w:ins>
      <w:ins w:id="188" w:author="tang zijia" w:date="2023-08-19T11:54:00Z">
        <w:r w:rsidR="003E0F82">
          <w:rPr>
            <w:lang w:eastAsia="zh-CN"/>
          </w:rPr>
          <w:t xml:space="preserve">contrast, all of the benchmark methods result in a P value less than 0.05, showing a significant difference from the stimulus dataset. To be more specific, </w:t>
        </w:r>
      </w:ins>
      <w:ins w:id="189" w:author="tang zijia" w:date="2023-08-19T11:55:00Z">
        <w:r w:rsidR="003E0F82">
          <w:rPr>
            <w:lang w:eastAsia="zh-CN"/>
          </w:rPr>
          <w:t xml:space="preserve">scGEN scored </w:t>
        </w:r>
      </w:ins>
      <m:oMath>
        <m:r>
          <w:ins w:id="190" w:author="tang zijia" w:date="2023-08-19T11:57:00Z">
            <w:rPr>
              <w:rFonts w:ascii="Cambria Math" w:hAnsi="Cambria Math"/>
              <w:lang w:eastAsia="zh-CN"/>
            </w:rPr>
            <m:t>6.3</m:t>
          </w:ins>
        </m:r>
        <m:r>
          <w:ins w:id="191" w:author="tang zijia" w:date="2023-08-19T11:57:00Z">
            <m:rPr>
              <m:sty m:val="p"/>
            </m:rPr>
            <w:rPr>
              <w:rFonts w:ascii="Cambria Math" w:hAnsi="Cambria Math" w:hint="eastAsia"/>
              <w:lang w:eastAsia="zh-CN"/>
            </w:rPr>
            <m:t>×</m:t>
          </w:ins>
        </m:r>
        <m:sSup>
          <m:sSupPr>
            <m:ctrlPr>
              <w:ins w:id="192" w:author="tang zijia" w:date="2023-08-19T11:57:00Z">
                <w:rPr>
                  <w:rFonts w:ascii="Cambria Math" w:hAnsi="Cambria Math"/>
                  <w:i/>
                  <w:lang w:eastAsia="zh-CN"/>
                </w:rPr>
              </w:ins>
            </m:ctrlPr>
          </m:sSupPr>
          <m:e>
            <m:r>
              <w:ins w:id="193" w:author="tang zijia" w:date="2023-08-19T11:57:00Z">
                <w:rPr>
                  <w:rFonts w:ascii="Cambria Math" w:hAnsi="Cambria Math"/>
                  <w:lang w:eastAsia="zh-CN"/>
                </w:rPr>
                <m:t>10</m:t>
              </w:ins>
            </m:r>
            <m:ctrlPr>
              <w:ins w:id="194" w:author="tang zijia" w:date="2023-08-19T11:57:00Z">
                <w:rPr>
                  <w:rFonts w:ascii="Cambria Math" w:hAnsi="Cambria Math"/>
                  <w:lang w:eastAsia="zh-CN"/>
                </w:rPr>
              </w:ins>
            </m:ctrlPr>
          </m:e>
          <m:sup>
            <m:r>
              <w:ins w:id="195" w:author="tang zijia" w:date="2023-08-19T11:57:00Z">
                <w:rPr>
                  <w:rFonts w:ascii="Cambria Math" w:hAnsi="Cambria Math"/>
                  <w:lang w:eastAsia="zh-CN"/>
                </w:rPr>
                <m:t>-15</m:t>
              </w:ins>
            </m:r>
          </m:sup>
        </m:sSup>
      </m:oMath>
      <w:ins w:id="196" w:author="tang zijia" w:date="2023-08-19T11:55:00Z">
        <w:r w:rsidR="003E0F82">
          <w:rPr>
            <w:lang w:eastAsia="zh-CN"/>
          </w:rPr>
          <w:t xml:space="preserve"> and </w:t>
        </w:r>
      </w:ins>
      <w:ins w:id="197" w:author="tang zijia" w:date="2023-08-19T11:57:00Z">
        <w:r w:rsidR="003E0F82">
          <w:rPr>
            <w:lang w:eastAsia="zh-CN"/>
          </w:rPr>
          <w:t>0.0033</w:t>
        </w:r>
      </w:ins>
      <m:oMath>
        <m:r>
          <w:del w:id="198" w:author="tang zijia" w:date="2023-08-19T11:57:00Z">
            <m:rPr>
              <m:sty m:val="p"/>
            </m:rPr>
            <w:rPr>
              <w:rFonts w:ascii="Cambria Math" w:hAnsi="Cambria Math" w:hint="eastAsia"/>
              <w:lang w:eastAsia="zh-CN"/>
            </w:rPr>
            <m:t>×</m:t>
          </w:del>
        </m:r>
      </m:oMath>
      <w:ins w:id="199" w:author="tang zijia" w:date="2023-08-19T11:57:00Z">
        <w:r w:rsidR="003E0F82">
          <w:rPr>
            <w:lang w:eastAsia="zh-CN"/>
          </w:rPr>
          <w:t xml:space="preserve"> for FTL gene and IFIT2 gene, while CVAE scored 0.0307 and </w:t>
        </w:r>
      </w:ins>
      <m:oMath>
        <m:r>
          <w:ins w:id="200" w:author="tang zijia" w:date="2023-08-19T11:58:00Z">
            <w:rPr>
              <w:rFonts w:ascii="Cambria Math" w:hAnsi="Cambria Math"/>
              <w:lang w:eastAsia="zh-CN"/>
            </w:rPr>
            <m:t>1.63</m:t>
          </w:ins>
        </m:r>
        <m:r>
          <m:rPr>
            <m:sty m:val="p"/>
          </m:rPr>
          <w:rPr>
            <w:rFonts w:ascii="Cambria Math" w:hAnsi="Cambria Math" w:hint="eastAsia"/>
            <w:lang w:eastAsia="zh-CN"/>
          </w:rPr>
          <m:t>×</m:t>
        </m:r>
        <m:sSup>
          <m:sSupPr>
            <m:ctrlPr>
              <w:ins w:id="201" w:author="tang zijia" w:date="2023-08-19T11:58:00Z">
                <w:rPr>
                  <w:rFonts w:ascii="Cambria Math" w:hAnsi="Cambria Math"/>
                  <w:i/>
                  <w:lang w:eastAsia="zh-CN"/>
                </w:rPr>
              </w:ins>
            </m:ctrlPr>
          </m:sSupPr>
          <m:e>
            <m:r>
              <w:ins w:id="202" w:author="tang zijia" w:date="2023-08-19T11:58:00Z">
                <w:rPr>
                  <w:rFonts w:ascii="Cambria Math" w:hAnsi="Cambria Math"/>
                  <w:lang w:eastAsia="zh-CN"/>
                </w:rPr>
                <m:t>10</m:t>
              </w:ins>
            </m:r>
            <m:ctrlPr>
              <w:ins w:id="203" w:author="tang zijia" w:date="2023-08-19T11:58:00Z">
                <w:rPr>
                  <w:rFonts w:ascii="Cambria Math" w:hAnsi="Cambria Math"/>
                  <w:lang w:eastAsia="zh-CN"/>
                </w:rPr>
              </w:ins>
            </m:ctrlPr>
          </m:e>
          <m:sup>
            <m:r>
              <w:ins w:id="204" w:author="tang zijia" w:date="2023-08-19T11:58:00Z">
                <w:rPr>
                  <w:rFonts w:ascii="Cambria Math" w:hAnsi="Cambria Math"/>
                  <w:lang w:eastAsia="zh-CN"/>
                </w:rPr>
                <m:t>-9</m:t>
              </w:ins>
            </m:r>
          </m:sup>
        </m:sSup>
      </m:oMath>
      <w:ins w:id="205" w:author="tang zijia" w:date="2023-08-19T11:58:00Z">
        <w:r w:rsidR="003E0F82">
          <w:rPr>
            <w:rFonts w:hint="eastAsia"/>
            <w:lang w:eastAsia="zh-CN"/>
          </w:rPr>
          <w:t>,</w:t>
        </w:r>
        <w:r w:rsidR="003E0F82">
          <w:rPr>
            <w:lang w:eastAsia="zh-CN"/>
          </w:rPr>
          <w:t xml:space="preserve"> stGAN scored </w:t>
        </w:r>
      </w:ins>
      <m:oMath>
        <m:r>
          <w:ins w:id="206" w:author="tang zijia" w:date="2023-08-19T11:59:00Z">
            <w:rPr>
              <w:rFonts w:ascii="Cambria Math" w:hAnsi="Cambria Math"/>
              <w:lang w:eastAsia="zh-CN"/>
            </w:rPr>
            <m:t>4.81</m:t>
          </w:ins>
        </m:r>
        <m:r>
          <m:rPr>
            <m:sty m:val="p"/>
          </m:rPr>
          <w:rPr>
            <w:rFonts w:ascii="Cambria Math" w:hAnsi="Cambria Math" w:hint="eastAsia"/>
            <w:lang w:eastAsia="zh-CN"/>
          </w:rPr>
          <m:t>×</m:t>
        </m:r>
        <m:sSup>
          <m:sSupPr>
            <m:ctrlPr>
              <w:ins w:id="207" w:author="tang zijia" w:date="2023-08-19T11:59:00Z">
                <w:rPr>
                  <w:rFonts w:ascii="Cambria Math" w:hAnsi="Cambria Math"/>
                  <w:i/>
                  <w:lang w:eastAsia="zh-CN"/>
                </w:rPr>
              </w:ins>
            </m:ctrlPr>
          </m:sSupPr>
          <m:e>
            <m:r>
              <w:ins w:id="208" w:author="tang zijia" w:date="2023-08-19T11:59:00Z">
                <w:rPr>
                  <w:rFonts w:ascii="Cambria Math" w:hAnsi="Cambria Math"/>
                  <w:lang w:eastAsia="zh-CN"/>
                </w:rPr>
                <m:t>10</m:t>
              </w:ins>
            </m:r>
            <m:ctrlPr>
              <w:ins w:id="209" w:author="tang zijia" w:date="2023-08-19T11:59:00Z">
                <w:rPr>
                  <w:rFonts w:ascii="Cambria Math" w:hAnsi="Cambria Math"/>
                  <w:lang w:eastAsia="zh-CN"/>
                </w:rPr>
              </w:ins>
            </m:ctrlPr>
          </m:e>
          <m:sup>
            <m:r>
              <w:ins w:id="210" w:author="tang zijia" w:date="2023-08-19T11:59:00Z">
                <w:rPr>
                  <w:rFonts w:ascii="Cambria Math" w:hAnsi="Cambria Math"/>
                  <w:lang w:eastAsia="zh-CN"/>
                </w:rPr>
                <m:t>-109</m:t>
              </w:ins>
            </m:r>
          </m:sup>
        </m:sSup>
      </m:oMath>
      <w:ins w:id="211" w:author="tang zijia" w:date="2023-08-19T11:59:00Z">
        <w:r w:rsidR="003E0F82">
          <w:rPr>
            <w:lang w:eastAsia="zh-CN"/>
          </w:rPr>
          <w:t xml:space="preserve"> and </w:t>
        </w:r>
      </w:ins>
      <m:oMath>
        <m:r>
          <w:ins w:id="212" w:author="tang zijia" w:date="2023-08-19T11:59:00Z">
            <w:rPr>
              <w:rFonts w:ascii="Cambria Math" w:hAnsi="Cambria Math"/>
              <w:lang w:eastAsia="zh-CN"/>
            </w:rPr>
            <m:t>3.14</m:t>
          </w:ins>
        </m:r>
        <m:r>
          <m:rPr>
            <m:sty m:val="p"/>
          </m:rPr>
          <w:rPr>
            <w:rFonts w:ascii="Cambria Math" w:hAnsi="Cambria Math" w:hint="eastAsia"/>
            <w:lang w:eastAsia="zh-CN"/>
          </w:rPr>
          <m:t>×</m:t>
        </m:r>
        <m:sSup>
          <m:sSupPr>
            <m:ctrlPr>
              <w:ins w:id="213" w:author="tang zijia" w:date="2023-08-19T11:59:00Z">
                <w:rPr>
                  <w:rFonts w:ascii="Cambria Math" w:hAnsi="Cambria Math"/>
                  <w:i/>
                  <w:lang w:eastAsia="zh-CN"/>
                </w:rPr>
              </w:ins>
            </m:ctrlPr>
          </m:sSupPr>
          <m:e>
            <m:r>
              <w:ins w:id="214" w:author="tang zijia" w:date="2023-08-19T11:59:00Z">
                <w:rPr>
                  <w:rFonts w:ascii="Cambria Math" w:hAnsi="Cambria Math"/>
                  <w:lang w:eastAsia="zh-CN"/>
                </w:rPr>
                <m:t>10</m:t>
              </w:ins>
            </m:r>
            <m:ctrlPr>
              <w:ins w:id="215" w:author="tang zijia" w:date="2023-08-19T11:59:00Z">
                <w:rPr>
                  <w:rFonts w:ascii="Cambria Math" w:hAnsi="Cambria Math"/>
                  <w:lang w:eastAsia="zh-CN"/>
                </w:rPr>
              </w:ins>
            </m:ctrlPr>
          </m:e>
          <m:sup>
            <m:r>
              <w:ins w:id="216" w:author="tang zijia" w:date="2023-08-19T11:59:00Z">
                <w:rPr>
                  <w:rFonts w:ascii="Cambria Math" w:hAnsi="Cambria Math"/>
                  <w:lang w:eastAsia="zh-CN"/>
                </w:rPr>
                <m:t>-103</m:t>
              </w:ins>
            </m:r>
          </m:sup>
        </m:sSup>
      </m:oMath>
      <w:ins w:id="217" w:author="tang zijia" w:date="2023-08-19T11:59:00Z">
        <w:r w:rsidR="003E0F82">
          <w:rPr>
            <w:lang w:eastAsia="zh-CN"/>
          </w:rPr>
          <w:t>, and sc-WGAN</w:t>
        </w:r>
      </w:ins>
      <w:ins w:id="218" w:author="tang zijia" w:date="2023-08-19T12:01:00Z">
        <w:r w:rsidR="003E0F82">
          <w:rPr>
            <w:lang w:eastAsia="zh-CN"/>
          </w:rPr>
          <w:t xml:space="preserve"> scored</w:t>
        </w:r>
      </w:ins>
      <w:ins w:id="219" w:author="tang zijia" w:date="2023-08-19T11:59:00Z">
        <w:r w:rsidR="003E0F82">
          <w:rPr>
            <w:lang w:eastAsia="zh-CN"/>
          </w:rPr>
          <w:t xml:space="preserve"> </w:t>
        </w:r>
      </w:ins>
      <m:oMath>
        <m:r>
          <w:ins w:id="220" w:author="tang zijia" w:date="2023-08-19T11:59:00Z">
            <w:rPr>
              <w:rFonts w:ascii="Cambria Math" w:hAnsi="Cambria Math"/>
              <w:lang w:eastAsia="zh-CN"/>
            </w:rPr>
            <m:t>2.01</m:t>
          </w:ins>
        </m:r>
        <m:r>
          <m:rPr>
            <m:sty m:val="p"/>
          </m:rPr>
          <w:rPr>
            <w:rFonts w:ascii="Cambria Math" w:hAnsi="Cambria Math" w:hint="eastAsia"/>
            <w:lang w:eastAsia="zh-CN"/>
          </w:rPr>
          <m:t>×</m:t>
        </m:r>
        <m:sSup>
          <m:sSupPr>
            <m:ctrlPr>
              <w:ins w:id="221" w:author="tang zijia" w:date="2023-08-19T11:59:00Z">
                <w:rPr>
                  <w:rFonts w:ascii="Cambria Math" w:hAnsi="Cambria Math"/>
                  <w:i/>
                  <w:lang w:eastAsia="zh-CN"/>
                </w:rPr>
              </w:ins>
            </m:ctrlPr>
          </m:sSupPr>
          <m:e>
            <m:r>
              <w:ins w:id="222" w:author="tang zijia" w:date="2023-08-19T11:59:00Z">
                <w:rPr>
                  <w:rFonts w:ascii="Cambria Math" w:hAnsi="Cambria Math"/>
                  <w:lang w:eastAsia="zh-CN"/>
                </w:rPr>
                <m:t>10</m:t>
              </w:ins>
            </m:r>
            <m:ctrlPr>
              <w:ins w:id="223" w:author="tang zijia" w:date="2023-08-19T11:59:00Z">
                <w:rPr>
                  <w:rFonts w:ascii="Cambria Math" w:hAnsi="Cambria Math"/>
                  <w:lang w:eastAsia="zh-CN"/>
                </w:rPr>
              </w:ins>
            </m:ctrlPr>
          </m:e>
          <m:sup>
            <m:r>
              <w:ins w:id="224" w:author="tang zijia" w:date="2023-08-19T11:59:00Z">
                <w:rPr>
                  <w:rFonts w:ascii="Cambria Math" w:hAnsi="Cambria Math"/>
                  <w:lang w:eastAsia="zh-CN"/>
                </w:rPr>
                <m:t>-31</m:t>
              </w:ins>
            </m:r>
          </m:sup>
        </m:sSup>
      </m:oMath>
      <w:ins w:id="225" w:author="tang zijia" w:date="2023-08-19T11:59:00Z">
        <w:r w:rsidR="003E0F82">
          <w:rPr>
            <w:lang w:eastAsia="zh-CN"/>
          </w:rPr>
          <w:t xml:space="preserve"> and </w:t>
        </w:r>
      </w:ins>
      <m:oMath>
        <m:r>
          <w:ins w:id="226" w:author="tang zijia" w:date="2023-08-19T12:00:00Z">
            <w:rPr>
              <w:rFonts w:ascii="Cambria Math" w:hAnsi="Cambria Math"/>
              <w:lang w:eastAsia="zh-CN"/>
            </w:rPr>
            <m:t>2.41</m:t>
          </w:ins>
        </m:r>
        <m:r>
          <m:rPr>
            <m:sty m:val="p"/>
          </m:rPr>
          <w:rPr>
            <w:rFonts w:ascii="Cambria Math" w:hAnsi="Cambria Math" w:hint="eastAsia"/>
            <w:lang w:eastAsia="zh-CN"/>
          </w:rPr>
          <m:t>×</m:t>
        </m:r>
        <m:sSup>
          <m:sSupPr>
            <m:ctrlPr>
              <w:ins w:id="227" w:author="tang zijia" w:date="2023-08-19T12:00:00Z">
                <w:rPr>
                  <w:rFonts w:ascii="Cambria Math" w:hAnsi="Cambria Math"/>
                  <w:i/>
                  <w:lang w:eastAsia="zh-CN"/>
                </w:rPr>
              </w:ins>
            </m:ctrlPr>
          </m:sSupPr>
          <m:e>
            <m:r>
              <w:ins w:id="228" w:author="tang zijia" w:date="2023-08-19T12:00:00Z">
                <w:rPr>
                  <w:rFonts w:ascii="Cambria Math" w:hAnsi="Cambria Math"/>
                  <w:lang w:eastAsia="zh-CN"/>
                </w:rPr>
                <m:t>10</m:t>
              </w:ins>
            </m:r>
            <m:ctrlPr>
              <w:ins w:id="229" w:author="tang zijia" w:date="2023-08-19T12:00:00Z">
                <w:rPr>
                  <w:rFonts w:ascii="Cambria Math" w:hAnsi="Cambria Math"/>
                  <w:lang w:eastAsia="zh-CN"/>
                </w:rPr>
              </w:ins>
            </m:ctrlPr>
          </m:e>
          <m:sup>
            <m:r>
              <w:ins w:id="230" w:author="tang zijia" w:date="2023-08-19T12:00:00Z">
                <w:rPr>
                  <w:rFonts w:ascii="Cambria Math" w:hAnsi="Cambria Math"/>
                  <w:lang w:eastAsia="zh-CN"/>
                </w:rPr>
                <m:t>-10</m:t>
              </w:ins>
            </m:r>
          </m:sup>
        </m:sSup>
      </m:oMath>
      <w:ins w:id="231" w:author="tang zijia" w:date="2023-08-19T12:01:00Z">
        <w:r w:rsidR="00FE37A7">
          <w:rPr>
            <w:rFonts w:hint="eastAsia"/>
            <w:lang w:eastAsia="zh-CN"/>
          </w:rPr>
          <w:t>.</w:t>
        </w:r>
        <w:r w:rsidR="00FE37A7">
          <w:rPr>
            <w:lang w:eastAsia="zh-CN"/>
          </w:rPr>
          <w:t xml:space="preserve"> Therefore, it is clear that scP</w:t>
        </w:r>
      </w:ins>
      <w:ins w:id="232" w:author="tang zijia" w:date="2023-08-19T12:02:00Z">
        <w:r w:rsidR="00FE37A7">
          <w:rPr>
            <w:lang w:eastAsia="zh-CN"/>
          </w:rPr>
          <w:t>erb has a better result than all of the other benchmark methods.</w:t>
        </w:r>
      </w:ins>
    </w:p>
    <w:p w14:paraId="1A562839" w14:textId="3AB5E8CA" w:rsidR="000660AD" w:rsidRPr="000660AD" w:rsidRDefault="00BE2A5C" w:rsidP="000660AD">
      <w:pPr>
        <w:rPr>
          <w:ins w:id="233" w:author="tang zijia" w:date="2023-08-19T15:29:00Z"/>
          <w:rFonts w:ascii="宋体" w:eastAsia="宋体" w:hAnsi="宋体" w:cs="宋体"/>
          <w:lang w:eastAsia="zh-CN"/>
        </w:rPr>
      </w:pPr>
      <w:bookmarkStart w:id="234" w:name="scperb-outperforms-other-benchmarkers"/>
      <w:bookmarkEnd w:id="147"/>
      <w:del w:id="235" w:author="tang zijia" w:date="2023-08-19T15:29:00Z">
        <w:r w:rsidRPr="00BE2A5C" w:rsidDel="000660AD">
          <w:rPr>
            <w:noProof/>
            <w:sz w:val="32"/>
            <w:szCs w:val="32"/>
          </w:rPr>
          <w:lastRenderedPageBreak/>
          <w:drawing>
            <wp:inline distT="0" distB="0" distL="0" distR="0" wp14:anchorId="5B11D46D" wp14:editId="3C22EB08">
              <wp:extent cx="5486400" cy="30778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77845"/>
                      </a:xfrm>
                      <a:prstGeom prst="rect">
                        <a:avLst/>
                      </a:prstGeom>
                    </pic:spPr>
                  </pic:pic>
                </a:graphicData>
              </a:graphic>
            </wp:inline>
          </w:drawing>
        </w:r>
      </w:del>
      <w:ins w:id="236" w:author="tang zijia" w:date="2023-08-19T15:29:00Z">
        <w:r w:rsidR="000660AD" w:rsidRPr="000660AD">
          <w:rPr>
            <w:rFonts w:ascii="Cambria" w:hAnsi="Cambria"/>
            <w:color w:val="000000"/>
            <w:sz w:val="32"/>
            <w:szCs w:val="32"/>
            <w:bdr w:val="none" w:sz="0" w:space="0" w:color="auto" w:frame="1"/>
          </w:rPr>
          <w:t xml:space="preserve"> </w:t>
        </w:r>
        <w:r w:rsidR="000660AD" w:rsidRPr="000660AD">
          <w:rPr>
            <w:rFonts w:ascii="Cambria" w:eastAsia="宋体" w:hAnsi="Cambria" w:cs="宋体"/>
            <w:color w:val="000000"/>
            <w:sz w:val="32"/>
            <w:szCs w:val="32"/>
            <w:bdr w:val="none" w:sz="0" w:space="0" w:color="auto" w:frame="1"/>
            <w:lang w:eastAsia="zh-CN"/>
          </w:rPr>
          <w:fldChar w:fldCharType="begin"/>
        </w:r>
        <w:r w:rsidR="000660AD" w:rsidRPr="000660AD">
          <w:rPr>
            <w:rFonts w:ascii="Cambria" w:eastAsia="宋体" w:hAnsi="Cambria" w:cs="宋体"/>
            <w:color w:val="000000"/>
            <w:sz w:val="32"/>
            <w:szCs w:val="32"/>
            <w:bdr w:val="none" w:sz="0" w:space="0" w:color="auto" w:frame="1"/>
            <w:lang w:eastAsia="zh-CN"/>
          </w:rPr>
          <w:instrText xml:space="preserve"> INCLUDEPICTURE "https://lh5.googleusercontent.com/1axL9Nqqw9OQcVm4fj9w3x5QUNmkSVJ-6XTGw8zGGfq7Aid-26G7zFfXKY0vrnTYJAsU1lmkQL3OWOEiw8BmpYTaDSqyHCdCHtdY2NyCuAHPzLdI9RpNCq38j46lOYcsAXudCWQnc2SSEpMCITAxOus" \* MERGEFORMATINET </w:instrText>
        </w:r>
        <w:r w:rsidR="000660AD" w:rsidRPr="000660AD">
          <w:rPr>
            <w:rFonts w:ascii="Cambria" w:eastAsia="宋体" w:hAnsi="Cambria" w:cs="宋体"/>
            <w:color w:val="000000"/>
            <w:sz w:val="32"/>
            <w:szCs w:val="32"/>
            <w:bdr w:val="none" w:sz="0" w:space="0" w:color="auto" w:frame="1"/>
            <w:lang w:eastAsia="zh-CN"/>
          </w:rPr>
          <w:fldChar w:fldCharType="separate"/>
        </w:r>
        <w:r>
          <w:rPr>
            <w:rFonts w:ascii="Cambria" w:eastAsia="宋体" w:hAnsi="Cambria" w:cs="宋体"/>
            <w:noProof/>
            <w:color w:val="000000"/>
            <w:sz w:val="32"/>
            <w:szCs w:val="32"/>
            <w:bdr w:val="none" w:sz="0" w:space="0" w:color="auto" w:frame="1"/>
            <w:lang w:eastAsia="zh-CN"/>
          </w:rPr>
          <w:fldChar w:fldCharType="begin"/>
        </w:r>
        <w:r>
          <w:rPr>
            <w:rFonts w:ascii="Cambria" w:eastAsia="宋体" w:hAnsi="Cambria" w:cs="宋体"/>
            <w:noProof/>
            <w:color w:val="000000"/>
            <w:sz w:val="32"/>
            <w:szCs w:val="32"/>
            <w:bdr w:val="none" w:sz="0" w:space="0" w:color="auto" w:frame="1"/>
            <w:lang w:eastAsia="zh-CN"/>
          </w:rPr>
          <w:instrText xml:space="preserve"> INCLUDEPICTURE  "https://lh5.googleusercontent.com/1axL9Nqqw9OQcVm4fj9w3x5QUNmkSVJ-6XTGw8zGGfq7Aid-26G7zFfXKY0vrnTYJAsU1lmkQL3OWOEiw8BmpYTaDSqyHCdCHtdY2NyCuAHPzLdI9RpNCq38j46lOYcsAXudCWQnc2SSEpMCITAxOus" \* MERGEFORMATINET </w:instrText>
        </w:r>
        <w:r>
          <w:rPr>
            <w:rFonts w:ascii="Cambria" w:eastAsia="宋体" w:hAnsi="Cambria" w:cs="宋体"/>
            <w:noProof/>
            <w:color w:val="000000"/>
            <w:sz w:val="32"/>
            <w:szCs w:val="32"/>
            <w:bdr w:val="none" w:sz="0" w:space="0" w:color="auto" w:frame="1"/>
            <w:lang w:eastAsia="zh-CN"/>
          </w:rPr>
          <w:fldChar w:fldCharType="separate"/>
        </w:r>
        <w:r w:rsidR="00000000">
          <w:rPr>
            <w:rFonts w:ascii="Cambria" w:eastAsia="宋体" w:hAnsi="Cambria" w:cs="宋体"/>
            <w:noProof/>
            <w:color w:val="000000"/>
            <w:sz w:val="32"/>
            <w:szCs w:val="32"/>
            <w:bdr w:val="none" w:sz="0" w:space="0" w:color="auto" w:frame="1"/>
            <w:lang w:eastAsia="zh-CN"/>
          </w:rPr>
          <w:fldChar w:fldCharType="begin"/>
        </w:r>
        <w:r w:rsidR="00000000">
          <w:rPr>
            <w:rFonts w:ascii="Cambria" w:eastAsia="宋体" w:hAnsi="Cambria" w:cs="宋体"/>
            <w:noProof/>
            <w:color w:val="000000"/>
            <w:sz w:val="32"/>
            <w:szCs w:val="32"/>
            <w:bdr w:val="none" w:sz="0" w:space="0" w:color="auto" w:frame="1"/>
            <w:lang w:eastAsia="zh-CN"/>
          </w:rPr>
          <w:instrText xml:space="preserve"> INCLUDEPICTURE  "https://lh5.googleusercontent.com/1axL9Nqqw9OQcVm4fj9w3x5QUNmkSVJ-6XTGw8zGGfq7Aid-26G7zFfXKY0vrnTYJAsU1lmkQL3OWOEiw8BmpYTaDSqyHCdCHtdY2NyCuAHPzLdI9RpNCq38j46lOYcsAXudCWQnc2SSEpMCITAxOus" \* MERGEFORMATINET </w:instrText>
        </w:r>
        <w:r w:rsidR="00000000">
          <w:rPr>
            <w:rFonts w:ascii="Cambria" w:eastAsia="宋体" w:hAnsi="Cambria" w:cs="宋体"/>
            <w:noProof/>
            <w:color w:val="000000"/>
            <w:sz w:val="32"/>
            <w:szCs w:val="32"/>
            <w:bdr w:val="none" w:sz="0" w:space="0" w:color="auto" w:frame="1"/>
            <w:lang w:eastAsia="zh-CN"/>
          </w:rPr>
          <w:fldChar w:fldCharType="separate"/>
        </w:r>
        <w:r w:rsidR="00E8191E">
          <w:rPr>
            <w:rFonts w:ascii="Cambria" w:eastAsia="宋体" w:hAnsi="Cambria" w:cs="宋体"/>
            <w:noProof/>
            <w:color w:val="000000"/>
            <w:sz w:val="32"/>
            <w:szCs w:val="32"/>
            <w:bdr w:val="none" w:sz="0" w:space="0" w:color="auto" w:frame="1"/>
            <w:lang w:eastAsia="zh-CN"/>
          </w:rPr>
          <w:pict w14:anchorId="0A5DA8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6in;height:468.4pt;mso-width-percent:0;mso-height-percent:0;mso-width-percent:0;mso-height-percent:0">
              <v:imagedata r:id="rId10" r:href="rId11"/>
            </v:shape>
          </w:pict>
        </w:r>
        <w:r w:rsidR="00000000">
          <w:rPr>
            <w:rFonts w:ascii="Cambria" w:eastAsia="宋体" w:hAnsi="Cambria" w:cs="宋体"/>
            <w:noProof/>
            <w:color w:val="000000"/>
            <w:sz w:val="32"/>
            <w:szCs w:val="32"/>
            <w:bdr w:val="none" w:sz="0" w:space="0" w:color="auto" w:frame="1"/>
            <w:lang w:eastAsia="zh-CN"/>
          </w:rPr>
          <w:fldChar w:fldCharType="end"/>
        </w:r>
        <w:r>
          <w:rPr>
            <w:rFonts w:ascii="Cambria" w:eastAsia="宋体" w:hAnsi="Cambria" w:cs="宋体"/>
            <w:noProof/>
            <w:color w:val="000000"/>
            <w:sz w:val="32"/>
            <w:szCs w:val="32"/>
            <w:bdr w:val="none" w:sz="0" w:space="0" w:color="auto" w:frame="1"/>
            <w:lang w:eastAsia="zh-CN"/>
          </w:rPr>
          <w:fldChar w:fldCharType="end"/>
        </w:r>
        <w:r w:rsidR="000660AD" w:rsidRPr="000660AD">
          <w:rPr>
            <w:rFonts w:ascii="Cambria" w:eastAsia="宋体" w:hAnsi="Cambria" w:cs="宋体"/>
            <w:color w:val="000000"/>
            <w:sz w:val="32"/>
            <w:szCs w:val="32"/>
            <w:bdr w:val="none" w:sz="0" w:space="0" w:color="auto" w:frame="1"/>
            <w:lang w:eastAsia="zh-CN"/>
          </w:rPr>
          <w:fldChar w:fldCharType="end"/>
        </w:r>
      </w:ins>
    </w:p>
    <w:p w14:paraId="130F9055" w14:textId="7651DB9C" w:rsidR="00AC6938" w:rsidDel="000660AD" w:rsidRDefault="00AC6938" w:rsidP="00AC6938">
      <w:pPr>
        <w:rPr>
          <w:del w:id="237" w:author="tang zijia" w:date="2023-08-19T15:30:00Z"/>
          <w:sz w:val="32"/>
          <w:szCs w:val="32"/>
        </w:rPr>
      </w:pPr>
    </w:p>
    <w:p w14:paraId="0E558D9A" w14:textId="10AA11E7" w:rsidR="001F5985" w:rsidRDefault="00A10E90" w:rsidP="00E05145">
      <w:pPr>
        <w:pStyle w:val="a0"/>
        <w:rPr>
          <w:sz w:val="32"/>
          <w:szCs w:val="32"/>
        </w:rPr>
      </w:pPr>
      <w:r>
        <w:rPr>
          <w:sz w:val="32"/>
          <w:szCs w:val="32"/>
        </w:rPr>
        <w:t>5</w:t>
      </w:r>
      <w:r w:rsidR="00AC6938">
        <w:rPr>
          <w:sz w:val="32"/>
          <w:szCs w:val="32"/>
        </w:rPr>
        <w:t xml:space="preserve">.2 </w:t>
      </w:r>
      <w:r w:rsidR="00411E4F" w:rsidRPr="00061C09">
        <w:rPr>
          <w:sz w:val="32"/>
          <w:szCs w:val="32"/>
        </w:rPr>
        <w:t>scPerb is an innovative generative model that can accurately predict single-cell perturbation responses.</w:t>
      </w:r>
    </w:p>
    <w:p w14:paraId="7AAF7879" w14:textId="0DED5AA8" w:rsidR="000F15F0" w:rsidRDefault="000F15F0" w:rsidP="00E05145">
      <w:pPr>
        <w:pStyle w:val="a0"/>
      </w:pPr>
      <w:r>
        <w:rPr>
          <w:rFonts w:hint="eastAsia"/>
          <w:lang w:eastAsia="zh-CN"/>
        </w:rPr>
        <w:t>In</w:t>
      </w:r>
      <w:r>
        <w:rPr>
          <w:lang w:eastAsia="zh-CN"/>
        </w:rPr>
        <w:t xml:space="preserve"> </w:t>
      </w:r>
      <w:r>
        <w:rPr>
          <w:rFonts w:hint="eastAsia"/>
          <w:lang w:eastAsia="zh-CN"/>
        </w:rPr>
        <w:t>this</w:t>
      </w:r>
      <w:r>
        <w:rPr>
          <w:lang w:eastAsia="zh-CN"/>
        </w:rPr>
        <w:t xml:space="preserve"> </w:t>
      </w:r>
      <w:r>
        <w:rPr>
          <w:rFonts w:hint="eastAsia"/>
          <w:lang w:eastAsia="zh-CN"/>
        </w:rPr>
        <w:t>section</w:t>
      </w:r>
      <w:r>
        <w:rPr>
          <w:lang w:eastAsia="zh-CN"/>
        </w:rPr>
        <w:t xml:space="preserve">, we aimed to show scPerb can accurately predict the single-cell perturbation responses for other cell types. Fig. 3a summarized the performance of scPerb over </w:t>
      </w:r>
      <w:del w:id="238" w:author="tang zijia" w:date="2023-08-19T15:39:00Z">
        <w:r w:rsidDel="00E74721">
          <w:rPr>
            <w:lang w:eastAsia="zh-CN"/>
          </w:rPr>
          <w:delText>difference</w:delText>
        </w:r>
      </w:del>
      <w:ins w:id="239" w:author="tang zijia" w:date="2023-08-19T15:39:00Z">
        <w:r w:rsidR="00E74721">
          <w:rPr>
            <w:lang w:eastAsia="zh-CN"/>
          </w:rPr>
          <w:t>different</w:t>
        </w:r>
      </w:ins>
      <w:r>
        <w:rPr>
          <w:lang w:eastAsia="zh-CN"/>
        </w:rPr>
        <w:t xml:space="preserve"> cell types. </w:t>
      </w:r>
      <w:r w:rsidR="00001A39">
        <w:rPr>
          <w:lang w:eastAsia="zh-CN"/>
        </w:rPr>
        <w:t>In CD4</w:t>
      </w:r>
      <w:ins w:id="240" w:author="tang zijia" w:date="2023-08-19T15:39:00Z">
        <w:r w:rsidR="00E74721">
          <w:rPr>
            <w:lang w:eastAsia="zh-CN"/>
          </w:rPr>
          <w:t>-</w:t>
        </w:r>
      </w:ins>
      <w:r w:rsidR="00001A39">
        <w:rPr>
          <w:lang w:eastAsia="zh-CN"/>
        </w:rPr>
        <w:t>T, CD14+Mono, FCGR3A+Mono</w:t>
      </w:r>
      <w:ins w:id="241" w:author="tang zijia" w:date="2023-08-19T15:39:00Z">
        <w:r w:rsidR="00E74721">
          <w:rPr>
            <w:lang w:eastAsia="zh-CN"/>
          </w:rPr>
          <w:t xml:space="preserve"> cells</w:t>
        </w:r>
      </w:ins>
      <w:r w:rsidR="00001A39">
        <w:rPr>
          <w:lang w:eastAsia="zh-CN"/>
        </w:rPr>
        <w:t xml:space="preserve">, scPerb can achieve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r w:rsidR="00001A39">
        <w:rPr>
          <w:lang w:eastAsia="zh-CN"/>
        </w:rPr>
        <w:t>score=0.99 in both the top 100 DEGs and all gene expressions. In Dendritic</w:t>
      </w:r>
      <w:ins w:id="242" w:author="tang zijia" w:date="2023-08-19T15:40:00Z">
        <w:r w:rsidR="00E74721">
          <w:rPr>
            <w:lang w:eastAsia="zh-CN"/>
          </w:rPr>
          <w:t xml:space="preserve"> cells</w:t>
        </w:r>
      </w:ins>
      <w:r w:rsidR="00001A39">
        <w:rPr>
          <w:lang w:eastAsia="zh-CN"/>
        </w:rPr>
        <w:t xml:space="preserve">, the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r>
          <w:ins w:id="243" w:author="tang zijia" w:date="2023-08-19T15:39:00Z">
            <w:rPr>
              <w:rFonts w:ascii="Cambria Math" w:hAnsi="Cambria Math"/>
              <w:lang w:eastAsia="zh-CN"/>
            </w:rPr>
            <m:t xml:space="preserve"> </m:t>
          </w:ins>
        </m:r>
      </m:oMath>
      <w:r w:rsidR="00001A39">
        <w:rPr>
          <w:lang w:eastAsia="zh-CN"/>
        </w:rPr>
        <w:t xml:space="preserve">score was 0.98 and 0.98 accordingly. </w:t>
      </w:r>
      <w:r w:rsidR="006047E7">
        <w:rPr>
          <w:lang w:eastAsia="zh-CN"/>
        </w:rPr>
        <w:t xml:space="preserve">In B cells and NK cells, the performance of </w:t>
      </w:r>
      <w:ins w:id="244" w:author="tang zijia" w:date="2023-08-19T15:39:00Z">
        <w:r w:rsidR="00E74721">
          <w:rPr>
            <w:lang w:eastAsia="zh-CN"/>
          </w:rPr>
          <w:t xml:space="preserve">the </w:t>
        </w:r>
      </w:ins>
      <w:r w:rsidR="006047E7">
        <w:rPr>
          <w:lang w:eastAsia="zh-CN"/>
        </w:rPr>
        <w:t xml:space="preserve">top 100 DEGs was slightly better than the performance </w:t>
      </w:r>
      <w:del w:id="245" w:author="tang zijia" w:date="2023-08-19T15:40:00Z">
        <w:r w:rsidR="006047E7" w:rsidDel="00E74721">
          <w:rPr>
            <w:lang w:eastAsia="zh-CN"/>
          </w:rPr>
          <w:delText>on</w:delText>
        </w:r>
      </w:del>
      <w:ins w:id="246" w:author="tang zijia" w:date="2023-08-19T15:40:00Z">
        <w:r w:rsidR="00E74721">
          <w:rPr>
            <w:lang w:eastAsia="zh-CN"/>
          </w:rPr>
          <w:t>of</w:t>
        </w:r>
      </w:ins>
      <w:r w:rsidR="006047E7">
        <w:rPr>
          <w:lang w:eastAsia="zh-CN"/>
        </w:rPr>
        <w:t xml:space="preserve"> all genes, which was 0.99 vs. 0.98 and 0.98 vs. 0.97 respectively. </w:t>
      </w:r>
      <w:r w:rsidR="006047E7">
        <w:rPr>
          <w:rFonts w:hint="eastAsia"/>
          <w:lang w:eastAsia="zh-CN"/>
        </w:rPr>
        <w:lastRenderedPageBreak/>
        <w:t>We</w:t>
      </w:r>
      <w:r w:rsidR="006047E7">
        <w:rPr>
          <w:lang w:eastAsia="zh-CN"/>
        </w:rPr>
        <w:t xml:space="preserve"> also observed </w:t>
      </w:r>
      <w:ins w:id="247" w:author="tang zijia" w:date="2023-08-19T15:40:00Z">
        <w:r w:rsidR="00E74721">
          <w:rPr>
            <w:lang w:eastAsia="zh-CN"/>
          </w:rPr>
          <w:t xml:space="preserve">that </w:t>
        </w:r>
      </w:ins>
      <w:r w:rsidR="006047E7">
        <w:rPr>
          <w:lang w:eastAsia="zh-CN"/>
        </w:rPr>
        <w:t>in CD8</w:t>
      </w:r>
      <w:ins w:id="248" w:author="tang zijia" w:date="2023-08-19T15:40:00Z">
        <w:r w:rsidR="00E74721">
          <w:rPr>
            <w:lang w:eastAsia="zh-CN"/>
          </w:rPr>
          <w:t>-</w:t>
        </w:r>
      </w:ins>
      <w:r w:rsidR="006047E7">
        <w:rPr>
          <w:lang w:eastAsia="zh-CN"/>
        </w:rPr>
        <w:t>T</w:t>
      </w:r>
      <w:ins w:id="249" w:author="tang zijia" w:date="2023-08-19T15:40:00Z">
        <w:r w:rsidR="00E74721">
          <w:rPr>
            <w:lang w:eastAsia="zh-CN"/>
          </w:rPr>
          <w:t xml:space="preserve"> cells</w:t>
        </w:r>
      </w:ins>
      <w:r w:rsidR="006047E7">
        <w:rPr>
          <w:lang w:eastAsia="zh-CN"/>
        </w:rPr>
        <w:t xml:space="preserve">, the performance of </w:t>
      </w:r>
      <w:ins w:id="250" w:author="tang zijia" w:date="2023-08-19T15:40:00Z">
        <w:r w:rsidR="00E74721">
          <w:rPr>
            <w:lang w:eastAsia="zh-CN"/>
          </w:rPr>
          <w:t xml:space="preserve">the </w:t>
        </w:r>
      </w:ins>
      <w:r w:rsidR="006047E7">
        <w:rPr>
          <w:lang w:eastAsia="zh-CN"/>
        </w:rPr>
        <w:t xml:space="preserve">top 100 DEGs was 0.94, which was slightly lower than the performance on all genes (average </w:t>
      </w:r>
      <m:oMath>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w:ins w:id="251" w:author="tang zijia" w:date="2023-08-19T15:40:00Z">
        <w:r w:rsidR="00E74721">
          <w:rPr>
            <w:rFonts w:hint="eastAsia"/>
            <w:lang w:eastAsia="zh-CN"/>
          </w:rPr>
          <w:t xml:space="preserve"> </w:t>
        </w:r>
      </w:ins>
      <w:r w:rsidR="006047E7">
        <w:rPr>
          <w:lang w:eastAsia="zh-CN"/>
        </w:rPr>
        <w:t>score=0.96)</w:t>
      </w:r>
      <w:r w:rsidR="00DA2883">
        <w:rPr>
          <w:lang w:eastAsia="zh-CN"/>
        </w:rPr>
        <w:t>. In Fig. 3b, the dot plot demonstrated the correlation of representative genes among different cell types. In half of the selected genes, the dot plot showed a strong difference between the gene expression and the real stimulation gene expression. On the other half of the selected genes, we presented similar gene patterns in both the control dataset and stimulation dataset. In the green dashed rectangle box, we highlighted the mean of the expression in the control, predicted</w:t>
      </w:r>
      <w:ins w:id="252" w:author="tang zijia" w:date="2023-08-19T11:47:00Z">
        <w:r w:rsidR="00BE7EF6">
          <w:rPr>
            <w:lang w:eastAsia="zh-CN"/>
          </w:rPr>
          <w:t>,</w:t>
        </w:r>
      </w:ins>
      <w:r w:rsidR="00DA2883">
        <w:rPr>
          <w:lang w:eastAsia="zh-CN"/>
        </w:rPr>
        <w:t xml:space="preserve"> and real </w:t>
      </w:r>
      <w:del w:id="253" w:author="tang zijia" w:date="2023-08-19T11:48:00Z">
        <w:r w:rsidR="00DA2883" w:rsidDel="00BE7EF6">
          <w:rPr>
            <w:lang w:eastAsia="zh-CN"/>
          </w:rPr>
          <w:delText>stimulation</w:delText>
        </w:r>
      </w:del>
      <w:ins w:id="254" w:author="tang zijia" w:date="2023-08-19T11:48:00Z">
        <w:r w:rsidR="00BE7EF6">
          <w:rPr>
            <w:lang w:eastAsia="zh-CN"/>
          </w:rPr>
          <w:t>stimulus</w:t>
        </w:r>
      </w:ins>
      <w:r w:rsidR="00DA2883">
        <w:rPr>
          <w:lang w:eastAsia="zh-CN"/>
        </w:rPr>
        <w:t xml:space="preserve"> </w:t>
      </w:r>
      <w:del w:id="255" w:author="tang zijia" w:date="2023-08-19T11:47:00Z">
        <w:r w:rsidR="00DA2883" w:rsidDel="00BE7EF6">
          <w:rPr>
            <w:lang w:eastAsia="zh-CN"/>
          </w:rPr>
          <w:delText>dataset</w:delText>
        </w:r>
      </w:del>
      <w:ins w:id="256" w:author="tang zijia" w:date="2023-08-19T11:47:00Z">
        <w:r w:rsidR="00BE7EF6">
          <w:rPr>
            <w:lang w:eastAsia="zh-CN"/>
          </w:rPr>
          <w:t>datasets</w:t>
        </w:r>
      </w:ins>
      <w:r w:rsidR="00DA2883">
        <w:rPr>
          <w:lang w:eastAsia="zh-CN"/>
        </w:rPr>
        <w:t>. Fig. 3b implied that the mean gene expression of B cells, CD8</w:t>
      </w:r>
      <w:ins w:id="257" w:author="tang zijia" w:date="2023-08-19T15:40:00Z">
        <w:r w:rsidR="00E74721">
          <w:rPr>
            <w:lang w:eastAsia="zh-CN"/>
          </w:rPr>
          <w:t>-</w:t>
        </w:r>
      </w:ins>
      <w:r w:rsidR="00DA2883">
        <w:rPr>
          <w:lang w:eastAsia="zh-CN"/>
        </w:rPr>
        <w:t>T</w:t>
      </w:r>
      <w:ins w:id="258" w:author="tang zijia" w:date="2023-08-19T15:40:00Z">
        <w:r w:rsidR="00E74721">
          <w:rPr>
            <w:lang w:eastAsia="zh-CN"/>
          </w:rPr>
          <w:t xml:space="preserve"> cells</w:t>
        </w:r>
      </w:ins>
      <w:r w:rsidR="00DA2883">
        <w:rPr>
          <w:lang w:eastAsia="zh-CN"/>
        </w:rPr>
        <w:t xml:space="preserve">, </w:t>
      </w:r>
      <w:ins w:id="259" w:author="tang zijia" w:date="2023-08-19T11:47:00Z">
        <w:r w:rsidR="00BE7EF6">
          <w:rPr>
            <w:lang w:eastAsia="zh-CN"/>
          </w:rPr>
          <w:t xml:space="preserve">and </w:t>
        </w:r>
      </w:ins>
      <w:r w:rsidR="00DA2883">
        <w:rPr>
          <w:lang w:eastAsia="zh-CN"/>
        </w:rPr>
        <w:t>Dendritic</w:t>
      </w:r>
      <w:ins w:id="260" w:author="tang zijia" w:date="2023-08-19T15:40:00Z">
        <w:r w:rsidR="00E74721">
          <w:rPr>
            <w:lang w:eastAsia="zh-CN"/>
          </w:rPr>
          <w:t xml:space="preserve"> cel</w:t>
        </w:r>
      </w:ins>
      <w:ins w:id="261" w:author="tang zijia" w:date="2023-08-19T15:41:00Z">
        <w:r w:rsidR="00E74721">
          <w:rPr>
            <w:lang w:eastAsia="zh-CN"/>
          </w:rPr>
          <w:t>ls</w:t>
        </w:r>
      </w:ins>
      <w:r w:rsidR="00DA2883">
        <w:rPr>
          <w:lang w:eastAsia="zh-CN"/>
        </w:rPr>
        <w:t xml:space="preserve"> in our scPerb prediction was associated with the mean gene expression in the real stimulation dataset. The </w:t>
      </w:r>
      <w:del w:id="262" w:author="tang zijia" w:date="2023-08-19T11:47:00Z">
        <w:r w:rsidR="00DA2883" w:rsidDel="00BE7EF6">
          <w:rPr>
            <w:lang w:eastAsia="zh-CN"/>
          </w:rPr>
          <w:delText xml:space="preserve">umap </w:delText>
        </w:r>
      </w:del>
      <w:ins w:id="263" w:author="tang zijia" w:date="2023-08-19T11:47:00Z">
        <w:r w:rsidR="00BE7EF6">
          <w:rPr>
            <w:lang w:eastAsia="zh-CN"/>
          </w:rPr>
          <w:t xml:space="preserve">UMAP </w:t>
        </w:r>
      </w:ins>
      <w:r w:rsidR="00DA2883">
        <w:rPr>
          <w:lang w:eastAsia="zh-CN"/>
        </w:rPr>
        <w:t xml:space="preserve">in Fig. 3c </w:t>
      </w:r>
      <w:r w:rsidR="00B461F3">
        <w:rPr>
          <w:lang w:eastAsia="zh-CN"/>
        </w:rPr>
        <w:t>showed that the predicted gene expression from scPerb in CD4</w:t>
      </w:r>
      <w:ins w:id="264" w:author="tang zijia" w:date="2023-08-19T15:41:00Z">
        <w:r w:rsidR="00E74721">
          <w:rPr>
            <w:lang w:eastAsia="zh-CN"/>
          </w:rPr>
          <w:t>-</w:t>
        </w:r>
      </w:ins>
      <w:r w:rsidR="00B461F3">
        <w:rPr>
          <w:lang w:eastAsia="zh-CN"/>
        </w:rPr>
        <w:t>T</w:t>
      </w:r>
      <w:ins w:id="265" w:author="tang zijia" w:date="2023-08-19T15:41:00Z">
        <w:r w:rsidR="00E74721">
          <w:rPr>
            <w:lang w:eastAsia="zh-CN"/>
          </w:rPr>
          <w:t xml:space="preserve"> cells</w:t>
        </w:r>
      </w:ins>
      <w:r w:rsidR="00B461F3">
        <w:rPr>
          <w:lang w:eastAsia="zh-CN"/>
        </w:rPr>
        <w:t xml:space="preserve"> was correlated with the real stimulation gene expression in the latent space. In particular, for a specific gene IFI6, we also illustrated the consistent observation.</w:t>
      </w:r>
    </w:p>
    <w:p w14:paraId="109949AD" w14:textId="0096BC9A" w:rsidR="000660AD" w:rsidRPr="000660AD" w:rsidRDefault="00BE2A5C" w:rsidP="000660AD">
      <w:pPr>
        <w:rPr>
          <w:ins w:id="266" w:author="tang zijia" w:date="2023-08-19T15:29:00Z"/>
          <w:rFonts w:ascii="宋体" w:eastAsia="宋体" w:hAnsi="宋体" w:cs="宋体"/>
          <w:lang w:eastAsia="zh-CN"/>
        </w:rPr>
      </w:pPr>
      <w:bookmarkStart w:id="267" w:name="X0f860db57c69307004e1ad1675050c652cd5a10"/>
      <w:bookmarkEnd w:id="234"/>
      <w:del w:id="268" w:author="tang zijia" w:date="2023-08-19T15:29:00Z">
        <w:r w:rsidRPr="00BE2A5C" w:rsidDel="000660AD">
          <w:rPr>
            <w:noProof/>
            <w:sz w:val="32"/>
            <w:szCs w:val="32"/>
          </w:rPr>
          <w:lastRenderedPageBreak/>
          <w:drawing>
            <wp:inline distT="0" distB="0" distL="0" distR="0" wp14:anchorId="71510C8A" wp14:editId="0A584AC8">
              <wp:extent cx="5486400" cy="43078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307840"/>
                      </a:xfrm>
                      <a:prstGeom prst="rect">
                        <a:avLst/>
                      </a:prstGeom>
                    </pic:spPr>
                  </pic:pic>
                </a:graphicData>
              </a:graphic>
            </wp:inline>
          </w:drawing>
        </w:r>
      </w:del>
      <w:ins w:id="269" w:author="tang zijia" w:date="2023-08-19T15:29:00Z">
        <w:r w:rsidR="000660AD" w:rsidRPr="000660AD">
          <w:rPr>
            <w:rFonts w:ascii="Cambria" w:hAnsi="Cambria"/>
            <w:color w:val="000000"/>
            <w:sz w:val="32"/>
            <w:szCs w:val="32"/>
            <w:bdr w:val="none" w:sz="0" w:space="0" w:color="auto" w:frame="1"/>
          </w:rPr>
          <w:t xml:space="preserve"> </w:t>
        </w:r>
        <w:r w:rsidR="000660AD" w:rsidRPr="000660AD">
          <w:rPr>
            <w:rFonts w:ascii="Cambria" w:eastAsia="宋体" w:hAnsi="Cambria" w:cs="宋体"/>
            <w:color w:val="000000"/>
            <w:sz w:val="32"/>
            <w:szCs w:val="32"/>
            <w:bdr w:val="none" w:sz="0" w:space="0" w:color="auto" w:frame="1"/>
            <w:lang w:eastAsia="zh-CN"/>
          </w:rPr>
          <w:fldChar w:fldCharType="begin"/>
        </w:r>
        <w:r w:rsidR="000660AD" w:rsidRPr="000660AD">
          <w:rPr>
            <w:rFonts w:ascii="Cambria" w:eastAsia="宋体" w:hAnsi="Cambria" w:cs="宋体"/>
            <w:color w:val="000000"/>
            <w:sz w:val="32"/>
            <w:szCs w:val="32"/>
            <w:bdr w:val="none" w:sz="0" w:space="0" w:color="auto" w:frame="1"/>
            <w:lang w:eastAsia="zh-CN"/>
          </w:rPr>
          <w:instrText xml:space="preserve"> INCLUDEPICTURE "https://lh4.googleusercontent.com/JII0DDi_WemPZj3k51LCE9X5lR-pgVYii5ynlKAaTdlAlj4_mTnf_BVLArC-l7rxMQQdZB0XbJXw-rSdzbg-hI92zxE1NAjiKjYVRmQMheyOVIe6-S30swf5R_6epxOXvzYDayIDt2HovT_dKYL7Yb8" \* MERGEFORMATINET </w:instrText>
        </w:r>
        <w:r w:rsidR="000660AD" w:rsidRPr="000660AD">
          <w:rPr>
            <w:rFonts w:ascii="Cambria" w:eastAsia="宋体" w:hAnsi="Cambria" w:cs="宋体"/>
            <w:color w:val="000000"/>
            <w:sz w:val="32"/>
            <w:szCs w:val="32"/>
            <w:bdr w:val="none" w:sz="0" w:space="0" w:color="auto" w:frame="1"/>
            <w:lang w:eastAsia="zh-CN"/>
          </w:rPr>
          <w:fldChar w:fldCharType="separate"/>
        </w:r>
        <w:r>
          <w:rPr>
            <w:rFonts w:ascii="Cambria" w:eastAsia="宋体" w:hAnsi="Cambria" w:cs="宋体"/>
            <w:noProof/>
            <w:color w:val="000000"/>
            <w:sz w:val="32"/>
            <w:szCs w:val="32"/>
            <w:bdr w:val="none" w:sz="0" w:space="0" w:color="auto" w:frame="1"/>
            <w:lang w:eastAsia="zh-CN"/>
          </w:rPr>
          <w:fldChar w:fldCharType="begin"/>
        </w:r>
        <w:r>
          <w:rPr>
            <w:rFonts w:ascii="Cambria" w:eastAsia="宋体" w:hAnsi="Cambria" w:cs="宋体"/>
            <w:noProof/>
            <w:color w:val="000000"/>
            <w:sz w:val="32"/>
            <w:szCs w:val="32"/>
            <w:bdr w:val="none" w:sz="0" w:space="0" w:color="auto" w:frame="1"/>
            <w:lang w:eastAsia="zh-CN"/>
          </w:rPr>
          <w:instrText xml:space="preserve"> INCLUDEPICTURE  "https://lh4.googleusercontent.com/JII0DDi_WemPZj3k51LCE9X5lR-pgVYii5ynlKAaTdlAlj4_mTnf_BVLArC-l7rxMQQdZB0XbJXw-rSdzbg-hI92zxE1NAjiKjYVRmQMheyOVIe6-S30swf5R_6epxOXvzYDayIDt2HovT_dKYL7Yb8" \* MERGEFORMATINET </w:instrText>
        </w:r>
        <w:r>
          <w:rPr>
            <w:rFonts w:ascii="Cambria" w:eastAsia="宋体" w:hAnsi="Cambria" w:cs="宋体"/>
            <w:noProof/>
            <w:color w:val="000000"/>
            <w:sz w:val="32"/>
            <w:szCs w:val="32"/>
            <w:bdr w:val="none" w:sz="0" w:space="0" w:color="auto" w:frame="1"/>
            <w:lang w:eastAsia="zh-CN"/>
          </w:rPr>
          <w:fldChar w:fldCharType="separate"/>
        </w:r>
        <w:r w:rsidR="00000000">
          <w:rPr>
            <w:rFonts w:ascii="Cambria" w:eastAsia="宋体" w:hAnsi="Cambria" w:cs="宋体"/>
            <w:noProof/>
            <w:color w:val="000000"/>
            <w:sz w:val="32"/>
            <w:szCs w:val="32"/>
            <w:bdr w:val="none" w:sz="0" w:space="0" w:color="auto" w:frame="1"/>
            <w:lang w:eastAsia="zh-CN"/>
          </w:rPr>
          <w:fldChar w:fldCharType="begin"/>
        </w:r>
        <w:r w:rsidR="00000000">
          <w:rPr>
            <w:rFonts w:ascii="Cambria" w:eastAsia="宋体" w:hAnsi="Cambria" w:cs="宋体"/>
            <w:noProof/>
            <w:color w:val="000000"/>
            <w:sz w:val="32"/>
            <w:szCs w:val="32"/>
            <w:bdr w:val="none" w:sz="0" w:space="0" w:color="auto" w:frame="1"/>
            <w:lang w:eastAsia="zh-CN"/>
          </w:rPr>
          <w:instrText xml:space="preserve"> INCLUDEPICTURE  "https://lh4.googleusercontent.com/JII0DDi_WemPZj3k51LCE9X5lR-pgVYii5ynlKAaTdlAlj4_mTnf_BVLArC-l7rxMQQdZB0XbJXw-rSdzbg-hI92zxE1NAjiKjYVRmQMheyOVIe6-S30swf5R_6epxOXvzYDayIDt2HovT_dKYL7Yb8" \* MERGEFORMATINET </w:instrText>
        </w:r>
        <w:r w:rsidR="00000000">
          <w:rPr>
            <w:rFonts w:ascii="Cambria" w:eastAsia="宋体" w:hAnsi="Cambria" w:cs="宋体"/>
            <w:noProof/>
            <w:color w:val="000000"/>
            <w:sz w:val="32"/>
            <w:szCs w:val="32"/>
            <w:bdr w:val="none" w:sz="0" w:space="0" w:color="auto" w:frame="1"/>
            <w:lang w:eastAsia="zh-CN"/>
          </w:rPr>
          <w:fldChar w:fldCharType="separate"/>
        </w:r>
        <w:r w:rsidR="00E8191E">
          <w:rPr>
            <w:rFonts w:ascii="Cambria" w:eastAsia="宋体" w:hAnsi="Cambria" w:cs="宋体"/>
            <w:noProof/>
            <w:color w:val="000000"/>
            <w:sz w:val="32"/>
            <w:szCs w:val="32"/>
            <w:bdr w:val="none" w:sz="0" w:space="0" w:color="auto" w:frame="1"/>
            <w:lang w:eastAsia="zh-CN"/>
          </w:rPr>
          <w:pict w14:anchorId="70656F87">
            <v:shape id="_x0000_i1027" type="#_x0000_t75" alt="" style="width:6in;height:446.9pt;mso-width-percent:0;mso-height-percent:0;mso-width-percent:0;mso-height-percent:0">
              <v:imagedata r:id="rId13" r:href="rId14"/>
            </v:shape>
          </w:pict>
        </w:r>
        <w:r w:rsidR="00000000">
          <w:rPr>
            <w:rFonts w:ascii="Cambria" w:eastAsia="宋体" w:hAnsi="Cambria" w:cs="宋体"/>
            <w:noProof/>
            <w:color w:val="000000"/>
            <w:sz w:val="32"/>
            <w:szCs w:val="32"/>
            <w:bdr w:val="none" w:sz="0" w:space="0" w:color="auto" w:frame="1"/>
            <w:lang w:eastAsia="zh-CN"/>
          </w:rPr>
          <w:fldChar w:fldCharType="end"/>
        </w:r>
        <w:r>
          <w:rPr>
            <w:rFonts w:ascii="Cambria" w:eastAsia="宋体" w:hAnsi="Cambria" w:cs="宋体"/>
            <w:noProof/>
            <w:color w:val="000000"/>
            <w:sz w:val="32"/>
            <w:szCs w:val="32"/>
            <w:bdr w:val="none" w:sz="0" w:space="0" w:color="auto" w:frame="1"/>
            <w:lang w:eastAsia="zh-CN"/>
          </w:rPr>
          <w:fldChar w:fldCharType="end"/>
        </w:r>
        <w:r w:rsidR="000660AD" w:rsidRPr="000660AD">
          <w:rPr>
            <w:rFonts w:ascii="Cambria" w:eastAsia="宋体" w:hAnsi="Cambria" w:cs="宋体"/>
            <w:color w:val="000000"/>
            <w:sz w:val="32"/>
            <w:szCs w:val="32"/>
            <w:bdr w:val="none" w:sz="0" w:space="0" w:color="auto" w:frame="1"/>
            <w:lang w:eastAsia="zh-CN"/>
          </w:rPr>
          <w:fldChar w:fldCharType="end"/>
        </w:r>
      </w:ins>
    </w:p>
    <w:p w14:paraId="5E9B845D" w14:textId="63AC35F5" w:rsidR="00AC6938" w:rsidRDefault="00AC6938" w:rsidP="00AC6938">
      <w:pPr>
        <w:rPr>
          <w:sz w:val="32"/>
          <w:szCs w:val="32"/>
        </w:rPr>
      </w:pPr>
    </w:p>
    <w:p w14:paraId="356BD9DF" w14:textId="34BDAA36" w:rsidR="00271C5B" w:rsidRDefault="00A10E90" w:rsidP="00AC6938">
      <w:pPr>
        <w:rPr>
          <w:sz w:val="32"/>
          <w:szCs w:val="32"/>
        </w:rPr>
      </w:pPr>
      <w:r>
        <w:rPr>
          <w:sz w:val="32"/>
          <w:szCs w:val="32"/>
        </w:rPr>
        <w:t>5</w:t>
      </w:r>
      <w:r w:rsidR="00AC6938">
        <w:rPr>
          <w:sz w:val="32"/>
          <w:szCs w:val="32"/>
        </w:rPr>
        <w:t xml:space="preserve">.3 </w:t>
      </w:r>
      <w:r w:rsidR="00AC6938" w:rsidRPr="003419A3">
        <w:rPr>
          <w:sz w:val="32"/>
          <w:szCs w:val="32"/>
        </w:rPr>
        <w:t xml:space="preserve">scPerb can </w:t>
      </w:r>
      <w:commentRangeStart w:id="270"/>
      <w:r w:rsidR="00AC6938" w:rsidRPr="003419A3">
        <w:rPr>
          <w:sz w:val="32"/>
          <w:szCs w:val="32"/>
        </w:rPr>
        <w:t xml:space="preserve">accurately </w:t>
      </w:r>
      <w:commentRangeEnd w:id="270"/>
      <w:r w:rsidR="00891509">
        <w:rPr>
          <w:rStyle w:val="af5"/>
        </w:rPr>
        <w:commentReference w:id="270"/>
      </w:r>
      <w:r w:rsidR="00AC6938" w:rsidRPr="003419A3">
        <w:rPr>
          <w:sz w:val="32"/>
          <w:szCs w:val="32"/>
        </w:rPr>
        <w:t>predict the perturbation of cells</w:t>
      </w:r>
      <w:r w:rsidR="00DF349B">
        <w:rPr>
          <w:sz w:val="32"/>
          <w:szCs w:val="32"/>
        </w:rPr>
        <w:t xml:space="preserve"> in PBMC dataset</w:t>
      </w:r>
    </w:p>
    <w:p w14:paraId="6B37B7CD" w14:textId="332D4C3F" w:rsidR="00271C5B" w:rsidRPr="00271C5B" w:rsidRDefault="00271C5B" w:rsidP="00AC6938">
      <w:r w:rsidRPr="00AC0B8D">
        <w:rPr>
          <w:rFonts w:hint="eastAsia"/>
          <w:highlight w:val="yellow"/>
        </w:rPr>
        <w:t>s</w:t>
      </w:r>
      <w:r w:rsidRPr="00AC0B8D">
        <w:rPr>
          <w:highlight w:val="yellow"/>
        </w:rPr>
        <w:t xml:space="preserve">cPerb has robust </w:t>
      </w:r>
      <w:r>
        <w:rPr>
          <w:highlight w:val="yellow"/>
        </w:rPr>
        <w:t>results</w:t>
      </w:r>
      <w:r w:rsidRPr="00AC0B8D">
        <w:rPr>
          <w:highlight w:val="yellow"/>
        </w:rPr>
        <w:t xml:space="preserve"> in multiple datasets. In </w:t>
      </w:r>
      <w:r w:rsidRPr="00C20538">
        <w:rPr>
          <w:color w:val="000000" w:themeColor="text1"/>
          <w:highlight w:val="yellow"/>
        </w:rPr>
        <w:t>PBMC-Kang</w:t>
      </w:r>
      <w:r w:rsidRPr="00AC0B8D">
        <w:rPr>
          <w:highlight w:val="yellow"/>
        </w:rPr>
        <w:t xml:space="preserve"> dataset </w:t>
      </w:r>
      <w:r w:rsidRPr="00AC0B8D">
        <w:rPr>
          <w:highlight w:val="yellow"/>
        </w:rPr>
        <w:fldChar w:fldCharType="begin"/>
      </w:r>
      <w:r w:rsidR="00303180">
        <w:rPr>
          <w:highlight w:val="yellow"/>
        </w:rPr>
        <w:instrText xml:space="preserve"> ADDIN EN.CITE &lt;EndNote&gt;&lt;Cite&gt;&lt;Author&gt;Kang&lt;/Author&gt;&lt;Year&gt;2018&lt;/Year&gt;&lt;RecNum&gt;9&lt;/RecNum&gt;&lt;DisplayText&gt;[36]&lt;/DisplayText&gt;&lt;record&gt;&lt;rec-number&gt;9&lt;/rec-number&gt;&lt;foreign-keys&gt;&lt;key app="EN" db-id="2sf0rtfskvt02yezrxjx90d4f52xet9pdf2w" timestamp="1691704693"&gt;9&lt;/key&gt;&lt;/foreign-keys&gt;&lt;ref-type name="Journal Article"&gt;17&lt;/ref-type&gt;&lt;contributors&gt;&lt;authors&gt;&lt;author&gt;Kang, Hyun Min&lt;/author&gt;&lt;author&gt;Subramaniam, Meena&lt;/author&gt;&lt;author&gt;Targ, Sasha&lt;/author&gt;&lt;author&gt;Nguyen, Michelle&lt;/author&gt;&lt;author&gt;Maliskova, Lenka&lt;/author&gt;&lt;author&gt;McCarthy, Elizabeth&lt;/author&gt;&lt;author&gt;Wan, Eunice&lt;/author&gt;&lt;author&gt;Wong, Simon&lt;/author&gt;&lt;author&gt;Byrnes, Lauren&lt;/author&gt;&lt;author&gt;Lanata, Cristina M&lt;/author&gt;&lt;/authors&gt;&lt;/contributors&gt;&lt;titles&gt;&lt;title&gt;Multiplexed droplet single-cell RNA-sequencing using natural genetic variation&lt;/title&gt;&lt;secondary-title&gt;Nature biotechnology&lt;/secondary-title&gt;&lt;/titles&gt;&lt;periodical&gt;&lt;full-title&gt;Nature biotechnology&lt;/full-title&gt;&lt;/periodical&gt;&lt;pages&gt;89-94&lt;/pages&gt;&lt;volume&gt;36&lt;/volume&gt;&lt;number&gt;1&lt;/number&gt;&lt;dates&gt;&lt;year&gt;2018&lt;/year&gt;&lt;/dates&gt;&lt;isbn&gt;1087-0156&lt;/isbn&gt;&lt;urls&gt;&lt;/urls&gt;&lt;/record&gt;&lt;/Cite&gt;&lt;/EndNote&gt;</w:instrText>
      </w:r>
      <w:r w:rsidRPr="00AC0B8D">
        <w:rPr>
          <w:highlight w:val="yellow"/>
        </w:rPr>
        <w:fldChar w:fldCharType="separate"/>
      </w:r>
      <w:r w:rsidR="00303180">
        <w:rPr>
          <w:noProof/>
          <w:highlight w:val="yellow"/>
        </w:rPr>
        <w:t>[36]</w:t>
      </w:r>
      <w:r w:rsidRPr="00AC0B8D">
        <w:rPr>
          <w:highlight w:val="yellow"/>
        </w:rPr>
        <w:fldChar w:fldCharType="end"/>
      </w:r>
      <w:r w:rsidRPr="00AC0B8D">
        <w:rPr>
          <w:highlight w:val="yellow"/>
        </w:rPr>
        <w:t xml:space="preserve">, scPerb still outperforms other methods, achieving 0.98 in the mean </w:t>
      </w:r>
      <m:oMath>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2</m:t>
            </m:r>
          </m:sup>
        </m:sSup>
      </m:oMath>
      <w:r w:rsidRPr="00AC0B8D">
        <w:rPr>
          <w:highlight w:val="yellow"/>
        </w:rPr>
        <w:t xml:space="preserve"> of all the cell types, followed by scGen with a </w:t>
      </w:r>
      <m:oMath>
        <m:sSup>
          <m:sSupPr>
            <m:ctrlPr>
              <w:rPr>
                <w:rFonts w:ascii="Cambria Math" w:hAnsi="Cambria Math"/>
                <w:i/>
                <w:highlight w:val="yellow"/>
              </w:rPr>
            </m:ctrlPr>
          </m:sSupPr>
          <m:e>
            <m:r>
              <w:rPr>
                <w:rFonts w:ascii="Cambria Math" w:hAnsi="Cambria Math"/>
                <w:highlight w:val="yellow"/>
              </w:rPr>
              <m:t>R</m:t>
            </m:r>
          </m:e>
          <m:sup>
            <m:r>
              <w:rPr>
                <w:rFonts w:ascii="Cambria Math" w:hAnsi="Cambria Math"/>
                <w:highlight w:val="yellow"/>
              </w:rPr>
              <m:t>2</m:t>
            </m:r>
          </m:sup>
        </m:sSup>
      </m:oMath>
      <w:r w:rsidRPr="00AC0B8D">
        <w:rPr>
          <w:rFonts w:hint="eastAsia"/>
          <w:highlight w:val="yellow"/>
        </w:rPr>
        <w:t xml:space="preserve"> </w:t>
      </w:r>
      <w:r w:rsidRPr="00AC0B8D">
        <w:rPr>
          <w:highlight w:val="yellow"/>
        </w:rPr>
        <w:t xml:space="preserve">of 0.96, CVAE with 0.91, </w:t>
      </w:r>
      <w:r>
        <w:rPr>
          <w:rFonts w:hint="eastAsia"/>
          <w:highlight w:val="yellow"/>
          <w:lang w:eastAsia="zh-CN"/>
        </w:rPr>
        <w:t>st-</w:t>
      </w:r>
      <w:r w:rsidRPr="00AC0B8D">
        <w:rPr>
          <w:highlight w:val="yellow"/>
        </w:rPr>
        <w:t>GAN with 0.42 and sc-WGAN with 0.12 (Fig</w:t>
      </w:r>
      <w:r>
        <w:rPr>
          <w:highlight w:val="yellow"/>
        </w:rPr>
        <w:t>.</w:t>
      </w:r>
      <w:r w:rsidRPr="00AC0B8D">
        <w:rPr>
          <w:highlight w:val="yellow"/>
        </w:rPr>
        <w:t xml:space="preserve"> 4a).</w:t>
      </w:r>
      <w:r>
        <w:t xml:space="preserve"> Moreover, scPerb precisely predicted the result of FCGR3A</w:t>
      </w:r>
      <w:ins w:id="271" w:author="tang zijia" w:date="2023-08-19T15:43:00Z">
        <w:r w:rsidR="00E74721">
          <w:t>+</w:t>
        </w:r>
      </w:ins>
      <w:del w:id="272" w:author="tang zijia" w:date="2023-08-19T15:43:00Z">
        <w:r w:rsidDel="00E74721">
          <w:delText xml:space="preserve"> </w:delText>
        </w:r>
      </w:del>
      <w:r>
        <w:t xml:space="preserve">Mono cells, reaching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0.9948 and 0.9978 respectively for all genes and its top 100 DEGs (Fig. 4b). Meanwhile, it is important to note that alternative </w:t>
      </w:r>
      <w:r>
        <w:lastRenderedPageBreak/>
        <w:t xml:space="preserve">benchmark methods, including scGEN, sc-WGAN, and style-transfer GAN, exhibited lower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in both the overall gene population and the top 100 differentially expressed genes (DEGs). To provide specific figures, scGEN yielded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of 0.9623 and 0.9545 for all genes and the top 100 DEGs, respectively, while sc-WGAN displayed R^2 values of 0.3303 and 0.8593 for the same categories, and style-transfer GAN yielded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of 0.5223 and 0.7361, respectively. This scatter plot further proved the strong prediction ability of scPerb. Moreover, in </w:t>
      </w:r>
      <w:del w:id="273" w:author="tang zijia" w:date="2023-08-19T15:44:00Z">
        <w:r w:rsidDel="00E74721">
          <w:delText>TNSF10</w:delText>
        </w:r>
      </w:del>
      <w:ins w:id="274" w:author="tang zijia" w:date="2023-08-19T15:44:00Z">
        <w:r w:rsidR="00E74721">
          <w:t xml:space="preserve">MT2A genes </w:t>
        </w:r>
      </w:ins>
      <w:r w:rsidRPr="00E74721">
        <w:rPr>
          <w:color w:val="FF0000"/>
          <w:rPrChange w:id="275" w:author="tang zijia" w:date="2023-08-19T15:43:00Z">
            <w:rPr/>
          </w:rPrChange>
        </w:rPr>
        <w:t>\cite[]</w:t>
      </w:r>
      <w:r>
        <w:t>, one of the top DEGs in FCGR3A</w:t>
      </w:r>
      <w:ins w:id="276" w:author="tang zijia" w:date="2023-08-19T15:44:00Z">
        <w:r w:rsidR="00E74721">
          <w:t>+</w:t>
        </w:r>
      </w:ins>
      <w:del w:id="277" w:author="tang zijia" w:date="2023-08-19T15:44:00Z">
        <w:r w:rsidDel="00E74721">
          <w:delText xml:space="preserve"> </w:delText>
        </w:r>
      </w:del>
      <w:r>
        <w:t xml:space="preserve">Mono cells, which also has a control condition filled with zero values, scPerb made a better prediction than any other method, capturing the mean of the ground truth. In this case, the prediction of other methods barely captured the mean of the ground truth. (Fig. 4b) The Wilcoxon test can further explain the difference between the prediction and the real stimulated cells in the </w:t>
      </w:r>
      <w:del w:id="278" w:author="tang zijia" w:date="2023-08-19T15:44:00Z">
        <w:r w:rsidDel="00E74721">
          <w:delText xml:space="preserve">TNSF10 </w:delText>
        </w:r>
      </w:del>
      <w:ins w:id="279" w:author="tang zijia" w:date="2023-08-19T15:44:00Z">
        <w:r w:rsidR="00E74721">
          <w:t xml:space="preserve">MT2A </w:t>
        </w:r>
      </w:ins>
      <w:r>
        <w:t>gene</w:t>
      </w:r>
      <w:ins w:id="280" w:author="tang zijia" w:date="2023-08-19T15:44:00Z">
        <w:r w:rsidR="00E74721">
          <w:t>s</w:t>
        </w:r>
      </w:ins>
      <w:r>
        <w:t>: only scPerb achieved a P-value of 0.</w:t>
      </w:r>
      <w:del w:id="281" w:author="tang zijia" w:date="2023-08-19T15:44:00Z">
        <w:r w:rsidDel="00E74721">
          <w:delText>147</w:delText>
        </w:r>
      </w:del>
      <w:ins w:id="282" w:author="tang zijia" w:date="2023-08-19T15:44:00Z">
        <w:r w:rsidR="00E74721">
          <w:t>8785</w:t>
        </w:r>
      </w:ins>
      <w:r>
        <w:t>, meaning that there is no statistically significant difference between the prediction of scPerb and the ground truth; however, all other methods including scGEN, CVAE, and both GAN-based methods resulted in a P value far less than 0.0001, showing a significant difference between their predictions and the ground truth</w:t>
      </w:r>
      <w:ins w:id="283" w:author="tang zijia" w:date="2023-08-19T15:45:00Z">
        <w:r w:rsidR="00E74721">
          <w:t xml:space="preserve"> (Fig. 4e)</w:t>
        </w:r>
      </w:ins>
      <w:r>
        <w:t xml:space="preserve">. </w:t>
      </w:r>
      <w:del w:id="284" w:author="tang zijia" w:date="2023-08-19T15:45:00Z">
        <w:r w:rsidDel="00E74721">
          <w:delText xml:space="preserve">(Fig. 4e) </w:delText>
        </w:r>
      </w:del>
      <w:r>
        <w:t>Besides, the dot plot (Fig. 4c) shows that scPerb can get robust prediction no matter whether the original control gene expression is lower (for example the IFIT1 gene), approximately the same (for example the RPL13A gene), or higher than (for example the FTH1 gene) the ground truth.</w:t>
      </w:r>
      <w:r w:rsidR="003150E3">
        <w:t xml:space="preserve"> </w:t>
      </w:r>
      <w:r w:rsidR="003150E3" w:rsidRPr="003150E3">
        <w:rPr>
          <w:color w:val="FF0000"/>
        </w:rPr>
        <w:t>\cite[</w:t>
      </w:r>
      <w:r w:rsidR="006A7AC8">
        <w:rPr>
          <w:color w:val="FF0000"/>
        </w:rPr>
        <w:t>genes</w:t>
      </w:r>
      <w:r w:rsidR="003150E3" w:rsidRPr="003150E3">
        <w:rPr>
          <w:color w:val="FF0000"/>
        </w:rPr>
        <w:t>]</w:t>
      </w:r>
    </w:p>
    <w:bookmarkEnd w:id="146"/>
    <w:bookmarkEnd w:id="267"/>
    <w:p w14:paraId="12F05B1B" w14:textId="534E3C61" w:rsidR="000660AD" w:rsidRPr="000660AD" w:rsidRDefault="00BE2A5C" w:rsidP="000660AD">
      <w:pPr>
        <w:rPr>
          <w:ins w:id="285" w:author="tang zijia" w:date="2023-08-19T15:29:00Z"/>
          <w:rFonts w:ascii="宋体" w:eastAsia="宋体" w:hAnsi="宋体" w:cs="宋体"/>
          <w:lang w:eastAsia="zh-CN"/>
        </w:rPr>
      </w:pPr>
      <w:del w:id="286" w:author="tang zijia" w:date="2023-08-19T15:29:00Z">
        <w:r w:rsidRPr="00BE2A5C" w:rsidDel="000660AD">
          <w:rPr>
            <w:noProof/>
          </w:rPr>
          <w:lastRenderedPageBreak/>
          <w:drawing>
            <wp:inline distT="0" distB="0" distL="0" distR="0" wp14:anchorId="0B05B2CD" wp14:editId="343C7850">
              <wp:extent cx="5486400" cy="31076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07690"/>
                      </a:xfrm>
                      <a:prstGeom prst="rect">
                        <a:avLst/>
                      </a:prstGeom>
                    </pic:spPr>
                  </pic:pic>
                </a:graphicData>
              </a:graphic>
            </wp:inline>
          </w:drawing>
        </w:r>
      </w:del>
      <w:ins w:id="287" w:author="tang zijia" w:date="2023-08-19T15:29:00Z">
        <w:r w:rsidR="000660AD" w:rsidRPr="000660AD">
          <w:rPr>
            <w:rFonts w:ascii="Cambria" w:hAnsi="Cambria"/>
            <w:color w:val="000000"/>
            <w:bdr w:val="none" w:sz="0" w:space="0" w:color="auto" w:frame="1"/>
          </w:rPr>
          <w:t xml:space="preserve"> </w:t>
        </w:r>
        <w:r w:rsidR="000660AD" w:rsidRPr="000660AD">
          <w:rPr>
            <w:rFonts w:ascii="Cambria" w:eastAsia="宋体" w:hAnsi="Cambria" w:cs="宋体"/>
            <w:color w:val="000000"/>
            <w:bdr w:val="none" w:sz="0" w:space="0" w:color="auto" w:frame="1"/>
            <w:lang w:eastAsia="zh-CN"/>
          </w:rPr>
          <w:fldChar w:fldCharType="begin"/>
        </w:r>
        <w:r w:rsidR="000660AD" w:rsidRPr="000660AD">
          <w:rPr>
            <w:rFonts w:ascii="Cambria" w:eastAsia="宋体" w:hAnsi="Cambria" w:cs="宋体"/>
            <w:color w:val="000000"/>
            <w:bdr w:val="none" w:sz="0" w:space="0" w:color="auto" w:frame="1"/>
            <w:lang w:eastAsia="zh-CN"/>
          </w:rPr>
          <w:instrText xml:space="preserve"> INCLUDEPICTURE "https://lh4.googleusercontent.com/eLv7qsbF-tRomVd72E_bCUELVihLYhJ_ExyyXfGC96tO_m2z1NfkEVcYmZUQIf0EFDP1ZTpZRlRYWcWNx7aumr3Ya5SlZ0SqUTQnk-FKT7CeZwCRuz5oyuNh85VGN5jVpdxsUOIEElhjpKUeQy8hSO0" \* MERGEFORMATINET </w:instrText>
        </w:r>
        <w:r w:rsidR="000660AD" w:rsidRPr="000660AD">
          <w:rPr>
            <w:rFonts w:ascii="Cambria" w:eastAsia="宋体" w:hAnsi="Cambria" w:cs="宋体"/>
            <w:color w:val="000000"/>
            <w:bdr w:val="none" w:sz="0" w:space="0" w:color="auto" w:frame="1"/>
            <w:lang w:eastAsia="zh-CN"/>
          </w:rPr>
          <w:fldChar w:fldCharType="separate"/>
        </w:r>
        <w:r>
          <w:rPr>
            <w:rFonts w:ascii="Cambria" w:eastAsia="宋体" w:hAnsi="Cambria" w:cs="宋体"/>
            <w:noProof/>
            <w:color w:val="000000"/>
            <w:bdr w:val="none" w:sz="0" w:space="0" w:color="auto" w:frame="1"/>
            <w:lang w:eastAsia="zh-CN"/>
          </w:rPr>
          <w:fldChar w:fldCharType="begin"/>
        </w:r>
        <w:r>
          <w:rPr>
            <w:rFonts w:ascii="Cambria" w:eastAsia="宋体" w:hAnsi="Cambria" w:cs="宋体"/>
            <w:noProof/>
            <w:color w:val="000000"/>
            <w:bdr w:val="none" w:sz="0" w:space="0" w:color="auto" w:frame="1"/>
            <w:lang w:eastAsia="zh-CN"/>
          </w:rPr>
          <w:instrText xml:space="preserve"> INCLUDEPICTURE  "https://lh4.googleusercontent.com/eLv7qsbF-tRomVd72E_bCUELVihLYhJ_ExyyXfGC96tO_m2z1NfkEVcYmZUQIf0EFDP1ZTpZRlRYWcWNx7aumr3Ya5SlZ0SqUTQnk-FKT7CeZwCRuz5oyuNh85VGN5jVpdxsUOIEElhjpKUeQy8hSO0" \* MERGEFORMATINET </w:instrText>
        </w:r>
        <w:r>
          <w:rPr>
            <w:rFonts w:ascii="Cambria" w:eastAsia="宋体" w:hAnsi="Cambria" w:cs="宋体"/>
            <w:noProof/>
            <w:color w:val="000000"/>
            <w:bdr w:val="none" w:sz="0" w:space="0" w:color="auto" w:frame="1"/>
            <w:lang w:eastAsia="zh-CN"/>
          </w:rPr>
          <w:fldChar w:fldCharType="separate"/>
        </w:r>
        <w:r w:rsidR="00000000">
          <w:rPr>
            <w:rFonts w:ascii="Cambria" w:eastAsia="宋体" w:hAnsi="Cambria" w:cs="宋体"/>
            <w:noProof/>
            <w:color w:val="000000"/>
            <w:bdr w:val="none" w:sz="0" w:space="0" w:color="auto" w:frame="1"/>
            <w:lang w:eastAsia="zh-CN"/>
          </w:rPr>
          <w:fldChar w:fldCharType="begin"/>
        </w:r>
        <w:r w:rsidR="00000000">
          <w:rPr>
            <w:rFonts w:ascii="Cambria" w:eastAsia="宋体" w:hAnsi="Cambria" w:cs="宋体"/>
            <w:noProof/>
            <w:color w:val="000000"/>
            <w:bdr w:val="none" w:sz="0" w:space="0" w:color="auto" w:frame="1"/>
            <w:lang w:eastAsia="zh-CN"/>
          </w:rPr>
          <w:instrText xml:space="preserve"> INCLUDEPICTURE  "https://lh4.googleusercontent.com/eLv7qsbF-tRomVd72E_bCUELVihLYhJ_ExyyXfGC96tO_m2z1NfkEVcYmZUQIf0EFDP1ZTpZRlRYWcWNx7aumr3Ya5SlZ0SqUTQnk-FKT7CeZwCRuz5oyuNh85VGN5jVpdxsUOIEElhjpKUeQy8hSO0" \* MERGEFORMATINET </w:instrText>
        </w:r>
        <w:r w:rsidR="00000000">
          <w:rPr>
            <w:rFonts w:ascii="Cambria" w:eastAsia="宋体" w:hAnsi="Cambria" w:cs="宋体"/>
            <w:noProof/>
            <w:color w:val="000000"/>
            <w:bdr w:val="none" w:sz="0" w:space="0" w:color="auto" w:frame="1"/>
            <w:lang w:eastAsia="zh-CN"/>
          </w:rPr>
          <w:fldChar w:fldCharType="separate"/>
        </w:r>
        <w:r w:rsidR="00E8191E">
          <w:rPr>
            <w:rFonts w:ascii="Cambria" w:eastAsia="宋体" w:hAnsi="Cambria" w:cs="宋体"/>
            <w:noProof/>
            <w:color w:val="000000"/>
            <w:bdr w:val="none" w:sz="0" w:space="0" w:color="auto" w:frame="1"/>
            <w:lang w:eastAsia="zh-CN"/>
          </w:rPr>
          <w:pict w14:anchorId="3FA80E74">
            <v:shape id="_x0000_i1026" type="#_x0000_t75" alt="" style="width:6in;height:419.6pt;mso-width-percent:0;mso-height-percent:0;mso-width-percent:0;mso-height-percent:0">
              <v:imagedata r:id="rId20" r:href="rId21"/>
            </v:shape>
          </w:pict>
        </w:r>
        <w:r w:rsidR="00000000">
          <w:rPr>
            <w:rFonts w:ascii="Cambria" w:eastAsia="宋体" w:hAnsi="Cambria" w:cs="宋体"/>
            <w:noProof/>
            <w:color w:val="000000"/>
            <w:bdr w:val="none" w:sz="0" w:space="0" w:color="auto" w:frame="1"/>
            <w:lang w:eastAsia="zh-CN"/>
          </w:rPr>
          <w:fldChar w:fldCharType="end"/>
        </w:r>
        <w:r>
          <w:rPr>
            <w:rFonts w:ascii="Cambria" w:eastAsia="宋体" w:hAnsi="Cambria" w:cs="宋体"/>
            <w:noProof/>
            <w:color w:val="000000"/>
            <w:bdr w:val="none" w:sz="0" w:space="0" w:color="auto" w:frame="1"/>
            <w:lang w:eastAsia="zh-CN"/>
          </w:rPr>
          <w:fldChar w:fldCharType="end"/>
        </w:r>
        <w:r w:rsidR="000660AD" w:rsidRPr="000660AD">
          <w:rPr>
            <w:rFonts w:ascii="Cambria" w:eastAsia="宋体" w:hAnsi="Cambria" w:cs="宋体"/>
            <w:color w:val="000000"/>
            <w:bdr w:val="none" w:sz="0" w:space="0" w:color="auto" w:frame="1"/>
            <w:lang w:eastAsia="zh-CN"/>
          </w:rPr>
          <w:fldChar w:fldCharType="end"/>
        </w:r>
      </w:ins>
    </w:p>
    <w:p w14:paraId="317AFA75" w14:textId="29E3DF85" w:rsidR="00891509" w:rsidRDefault="00891509" w:rsidP="00E70923"/>
    <w:p w14:paraId="0E5EB81A" w14:textId="38BAA7A3" w:rsidR="000660AD" w:rsidRPr="000660AD" w:rsidRDefault="003150E3" w:rsidP="000660AD">
      <w:pPr>
        <w:rPr>
          <w:ins w:id="288" w:author="tang zijia" w:date="2023-08-19T15:29:00Z"/>
          <w:rFonts w:ascii="宋体" w:eastAsia="宋体" w:hAnsi="宋体" w:cs="宋体"/>
          <w:lang w:eastAsia="zh-CN"/>
        </w:rPr>
      </w:pPr>
      <w:del w:id="289" w:author="tang zijia" w:date="2023-08-19T15:29:00Z">
        <w:r w:rsidRPr="003150E3" w:rsidDel="000660AD">
          <w:rPr>
            <w:noProof/>
          </w:rPr>
          <w:lastRenderedPageBreak/>
          <w:drawing>
            <wp:inline distT="0" distB="0" distL="0" distR="0" wp14:anchorId="226DC9D0" wp14:editId="4B1AE0C0">
              <wp:extent cx="5486400" cy="30918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91815"/>
                      </a:xfrm>
                      <a:prstGeom prst="rect">
                        <a:avLst/>
                      </a:prstGeom>
                    </pic:spPr>
                  </pic:pic>
                </a:graphicData>
              </a:graphic>
            </wp:inline>
          </w:drawing>
        </w:r>
      </w:del>
      <w:ins w:id="290" w:author="tang zijia" w:date="2023-08-19T15:29:00Z">
        <w:r w:rsidR="000660AD" w:rsidRPr="000660AD">
          <w:rPr>
            <w:rFonts w:ascii="Cambria" w:hAnsi="Cambria"/>
            <w:color w:val="000000"/>
            <w:bdr w:val="none" w:sz="0" w:space="0" w:color="auto" w:frame="1"/>
          </w:rPr>
          <w:t xml:space="preserve"> </w:t>
        </w:r>
        <w:r w:rsidR="000660AD" w:rsidRPr="000660AD">
          <w:rPr>
            <w:rFonts w:ascii="Cambria" w:eastAsia="宋体" w:hAnsi="Cambria" w:cs="宋体"/>
            <w:color w:val="000000"/>
            <w:bdr w:val="none" w:sz="0" w:space="0" w:color="auto" w:frame="1"/>
            <w:lang w:eastAsia="zh-CN"/>
          </w:rPr>
          <w:fldChar w:fldCharType="begin"/>
        </w:r>
        <w:r w:rsidR="000660AD" w:rsidRPr="000660AD">
          <w:rPr>
            <w:rFonts w:ascii="Cambria" w:eastAsia="宋体" w:hAnsi="Cambria" w:cs="宋体"/>
            <w:color w:val="000000"/>
            <w:bdr w:val="none" w:sz="0" w:space="0" w:color="auto" w:frame="1"/>
            <w:lang w:eastAsia="zh-CN"/>
          </w:rPr>
          <w:instrText xml:space="preserve"> INCLUDEPICTURE "https://lh4.googleusercontent.com/fNKrk9WLgupozUfYZ0JoLUR3EdrJY3kgvMWigUSfen5dfHD1g1YShTUWHXvxSnrx0Ah53CIriUDE3kJ5AXnFrXdzlS1ceuxM9lMYqet2DyT3i6L8nywOnl9WM4lXMpSRFOJ7JaVlYvyNVb8wyl_PBsg" \* MERGEFORMATINET </w:instrText>
        </w:r>
        <w:r w:rsidR="000660AD" w:rsidRPr="000660AD">
          <w:rPr>
            <w:rFonts w:ascii="Cambria" w:eastAsia="宋体" w:hAnsi="Cambria" w:cs="宋体"/>
            <w:color w:val="000000"/>
            <w:bdr w:val="none" w:sz="0" w:space="0" w:color="auto" w:frame="1"/>
            <w:lang w:eastAsia="zh-CN"/>
          </w:rPr>
          <w:fldChar w:fldCharType="separate"/>
        </w:r>
        <w:r>
          <w:rPr>
            <w:rFonts w:ascii="Cambria" w:eastAsia="宋体" w:hAnsi="Cambria" w:cs="宋体"/>
            <w:noProof/>
            <w:color w:val="000000"/>
            <w:bdr w:val="none" w:sz="0" w:space="0" w:color="auto" w:frame="1"/>
            <w:lang w:eastAsia="zh-CN"/>
          </w:rPr>
          <w:fldChar w:fldCharType="begin"/>
        </w:r>
        <w:r>
          <w:rPr>
            <w:rFonts w:ascii="Cambria" w:eastAsia="宋体" w:hAnsi="Cambria" w:cs="宋体"/>
            <w:noProof/>
            <w:color w:val="000000"/>
            <w:bdr w:val="none" w:sz="0" w:space="0" w:color="auto" w:frame="1"/>
            <w:lang w:eastAsia="zh-CN"/>
          </w:rPr>
          <w:instrText xml:space="preserve"> INCLUDEPICTURE  "https://lh4.googleusercontent.com/fNKrk9WLgupozUfYZ0JoLUR3EdrJY3kgvMWigUSfen5dfHD1g1YShTUWHXvxSnrx0Ah53CIriUDE3kJ5AXnFrXdzlS1ceuxM9lMYqet2DyT3i6L8nywOnl9WM4lXMpSRFOJ7JaVlYvyNVb8wyl_PBsg" \* MERGEFORMATINET </w:instrText>
        </w:r>
        <w:r>
          <w:rPr>
            <w:rFonts w:ascii="Cambria" w:eastAsia="宋体" w:hAnsi="Cambria" w:cs="宋体"/>
            <w:noProof/>
            <w:color w:val="000000"/>
            <w:bdr w:val="none" w:sz="0" w:space="0" w:color="auto" w:frame="1"/>
            <w:lang w:eastAsia="zh-CN"/>
          </w:rPr>
          <w:fldChar w:fldCharType="separate"/>
        </w:r>
        <w:r w:rsidR="00000000">
          <w:rPr>
            <w:rFonts w:ascii="Cambria" w:eastAsia="宋体" w:hAnsi="Cambria" w:cs="宋体"/>
            <w:noProof/>
            <w:color w:val="000000"/>
            <w:bdr w:val="none" w:sz="0" w:space="0" w:color="auto" w:frame="1"/>
            <w:lang w:eastAsia="zh-CN"/>
          </w:rPr>
          <w:fldChar w:fldCharType="begin"/>
        </w:r>
        <w:r w:rsidR="00000000">
          <w:rPr>
            <w:rFonts w:ascii="Cambria" w:eastAsia="宋体" w:hAnsi="Cambria" w:cs="宋体"/>
            <w:noProof/>
            <w:color w:val="000000"/>
            <w:bdr w:val="none" w:sz="0" w:space="0" w:color="auto" w:frame="1"/>
            <w:lang w:eastAsia="zh-CN"/>
          </w:rPr>
          <w:instrText xml:space="preserve"> INCLUDEPICTURE  "https://lh4.googleusercontent.com/fNKrk9WLgupozUfYZ0JoLUR3EdrJY3kgvMWigUSfen5dfHD1g1YShTUWHXvxSnrx0Ah53CIriUDE3kJ5AXnFrXdzlS1ceuxM9lMYqet2DyT3i6L8nywOnl9WM4lXMpSRFOJ7JaVlYvyNVb8wyl_PBsg" \* MERGEFORMATINET </w:instrText>
        </w:r>
        <w:r w:rsidR="00000000">
          <w:rPr>
            <w:rFonts w:ascii="Cambria" w:eastAsia="宋体" w:hAnsi="Cambria" w:cs="宋体"/>
            <w:noProof/>
            <w:color w:val="000000"/>
            <w:bdr w:val="none" w:sz="0" w:space="0" w:color="auto" w:frame="1"/>
            <w:lang w:eastAsia="zh-CN"/>
          </w:rPr>
          <w:fldChar w:fldCharType="separate"/>
        </w:r>
        <w:r w:rsidR="00E8191E">
          <w:rPr>
            <w:rFonts w:ascii="Cambria" w:eastAsia="宋体" w:hAnsi="Cambria" w:cs="宋体"/>
            <w:noProof/>
            <w:color w:val="000000"/>
            <w:bdr w:val="none" w:sz="0" w:space="0" w:color="auto" w:frame="1"/>
            <w:lang w:eastAsia="zh-CN"/>
          </w:rPr>
          <w:pict w14:anchorId="69B635C6">
            <v:shape id="_x0000_i1025" type="#_x0000_t75" alt="" style="width:6in;height:328.55pt;mso-width-percent:0;mso-height-percent:0;mso-width-percent:0;mso-height-percent:0">
              <v:imagedata r:id="rId23" r:href="rId24"/>
            </v:shape>
          </w:pict>
        </w:r>
        <w:r w:rsidR="00000000">
          <w:rPr>
            <w:rFonts w:ascii="Cambria" w:eastAsia="宋体" w:hAnsi="Cambria" w:cs="宋体"/>
            <w:noProof/>
            <w:color w:val="000000"/>
            <w:bdr w:val="none" w:sz="0" w:space="0" w:color="auto" w:frame="1"/>
            <w:lang w:eastAsia="zh-CN"/>
          </w:rPr>
          <w:fldChar w:fldCharType="end"/>
        </w:r>
        <w:r>
          <w:rPr>
            <w:rFonts w:ascii="Cambria" w:eastAsia="宋体" w:hAnsi="Cambria" w:cs="宋体"/>
            <w:noProof/>
            <w:color w:val="000000"/>
            <w:bdr w:val="none" w:sz="0" w:space="0" w:color="auto" w:frame="1"/>
            <w:lang w:eastAsia="zh-CN"/>
          </w:rPr>
          <w:fldChar w:fldCharType="end"/>
        </w:r>
        <w:r w:rsidR="000660AD" w:rsidRPr="000660AD">
          <w:rPr>
            <w:rFonts w:ascii="Cambria" w:eastAsia="宋体" w:hAnsi="Cambria" w:cs="宋体"/>
            <w:color w:val="000000"/>
            <w:bdr w:val="none" w:sz="0" w:space="0" w:color="auto" w:frame="1"/>
            <w:lang w:eastAsia="zh-CN"/>
          </w:rPr>
          <w:fldChar w:fldCharType="end"/>
        </w:r>
      </w:ins>
    </w:p>
    <w:p w14:paraId="75D9039D" w14:textId="62C988E5" w:rsidR="00FE2FCB" w:rsidRDefault="00FE2FCB" w:rsidP="00AC6938"/>
    <w:p w14:paraId="46C31FAB" w14:textId="01BD3B8B" w:rsidR="00AC6938" w:rsidRDefault="007F6010" w:rsidP="00AC6938">
      <w:pPr>
        <w:rPr>
          <w:sz w:val="32"/>
          <w:szCs w:val="32"/>
        </w:rPr>
      </w:pPr>
      <w:r>
        <w:rPr>
          <w:sz w:val="32"/>
          <w:szCs w:val="32"/>
        </w:rPr>
        <w:t>5.4</w:t>
      </w:r>
      <w:r w:rsidR="00AC6938" w:rsidRPr="00790225">
        <w:rPr>
          <w:sz w:val="32"/>
          <w:szCs w:val="32"/>
        </w:rPr>
        <w:t xml:space="preserve"> scPerb has robust </w:t>
      </w:r>
      <w:r w:rsidR="00AC6938">
        <w:rPr>
          <w:sz w:val="32"/>
          <w:szCs w:val="32"/>
        </w:rPr>
        <w:t>results</w:t>
      </w:r>
      <w:r w:rsidR="00AC6938" w:rsidRPr="00790225">
        <w:rPr>
          <w:sz w:val="32"/>
          <w:szCs w:val="32"/>
        </w:rPr>
        <w:t xml:space="preserve"> across different </w:t>
      </w:r>
      <w:commentRangeStart w:id="291"/>
      <w:r w:rsidR="00AC6938" w:rsidRPr="00790225">
        <w:rPr>
          <w:sz w:val="32"/>
          <w:szCs w:val="32"/>
        </w:rPr>
        <w:t>datasets</w:t>
      </w:r>
      <w:commentRangeEnd w:id="291"/>
      <w:r w:rsidR="00422507">
        <w:rPr>
          <w:rStyle w:val="af5"/>
        </w:rPr>
        <w:commentReference w:id="291"/>
      </w:r>
      <w:r w:rsidR="00AC6938" w:rsidRPr="00790225">
        <w:rPr>
          <w:sz w:val="32"/>
          <w:szCs w:val="32"/>
        </w:rPr>
        <w:t>.</w:t>
      </w:r>
    </w:p>
    <w:p w14:paraId="3F813DC4" w14:textId="5E5E2E7B" w:rsidR="00C50CEB" w:rsidRPr="00C50CEB" w:rsidRDefault="00271C5B" w:rsidP="00271C5B">
      <w:pPr>
        <w:rPr>
          <w:ins w:id="292" w:author="tang zijia" w:date="2023-08-19T14:20:00Z"/>
          <w:rPrChange w:id="293" w:author="tang zijia" w:date="2023-08-19T14:20:00Z">
            <w:rPr>
              <w:ins w:id="294" w:author="tang zijia" w:date="2023-08-19T14:20:00Z"/>
              <w:rFonts w:ascii="Cambria Math" w:hAnsi="Cambria Math"/>
              <w:i/>
            </w:rPr>
          </w:rPrChange>
        </w:rPr>
      </w:pPr>
      <w:r w:rsidRPr="00BE660F">
        <w:t>In alternative datasets, such as the Hpoly dataset</w:t>
      </w:r>
      <w:r w:rsidR="007F286D">
        <w:fldChar w:fldCharType="begin"/>
      </w:r>
      <w:r w:rsidR="00303180">
        <w:instrText xml:space="preserve"> ADDIN EN.CITE &lt;EndNote&gt;&lt;Cite&gt;&lt;Author&gt;Haber&lt;/Author&gt;&lt;Year&gt;2017&lt;/Year&gt;&lt;RecNum&gt;8&lt;/RecNum&gt;&lt;DisplayText&gt;[37]&lt;/DisplayText&gt;&lt;record&gt;&lt;rec-number&gt;8&lt;/rec-number&gt;&lt;foreign-keys&gt;&lt;key app="EN" db-id="2sf0rtfskvt02yezrxjx90d4f52xet9pdf2w" timestamp="1691704693"&gt;8&lt;/key&gt;&lt;/foreign-keys&gt;&lt;ref-type name="Journal Article"&gt;17&lt;/ref-type&gt;&lt;contributors&gt;&lt;authors&gt;&lt;author&gt;Haber, Adam L&lt;/author&gt;&lt;author&gt;Biton, Moshe&lt;/author&gt;&lt;author&gt;Rogel, Noga&lt;/author&gt;&lt;author&gt;Herbst, Rebecca H&lt;/author&gt;&lt;author&gt;Shekhar, Karthik&lt;/author&gt;&lt;author&gt;Smillie, Christopher&lt;/author&gt;&lt;author&gt;Burgin, Grace&lt;/author&gt;&lt;author&gt;Delorey, Toni M&lt;/author&gt;&lt;author&gt;Howitt, Michael R&lt;/author&gt;&lt;author&gt;Katz, Yarden&lt;/author&gt;&lt;/authors&gt;&lt;/contributors&gt;&lt;titles&gt;&lt;title&gt;A single-cell survey of the small intestinal epithelium&lt;/title&gt;&lt;secondary-title&gt;Nature&lt;/secondary-title&gt;&lt;/titles&gt;&lt;periodical&gt;&lt;full-title&gt;Nature&lt;/full-title&gt;&lt;/periodical&gt;&lt;pages&gt;333-339&lt;/pages&gt;&lt;volume&gt;551&lt;/volume&gt;&lt;number&gt;7680&lt;/number&gt;&lt;dates&gt;&lt;year&gt;2017&lt;/year&gt;&lt;/dates&gt;&lt;isbn&gt;0028-0836&lt;/isbn&gt;&lt;urls&gt;&lt;/urls&gt;&lt;/record&gt;&lt;/Cite&gt;&lt;/EndNote&gt;</w:instrText>
      </w:r>
      <w:r w:rsidR="007F286D">
        <w:fldChar w:fldCharType="separate"/>
      </w:r>
      <w:r w:rsidR="00303180">
        <w:rPr>
          <w:noProof/>
        </w:rPr>
        <w:t>[37]</w:t>
      </w:r>
      <w:r w:rsidR="007F286D">
        <w:fldChar w:fldCharType="end"/>
      </w:r>
      <w:r>
        <w:t>,</w:t>
      </w:r>
      <w:r>
        <w:rPr>
          <w:color w:val="FF0000"/>
        </w:rPr>
        <w:t xml:space="preserve"> </w:t>
      </w:r>
      <w:r w:rsidRPr="00BE660F">
        <w:rPr>
          <w:color w:val="000000" w:themeColor="text1"/>
        </w:rPr>
        <w:t>the robust predictive capacity</w:t>
      </w:r>
      <w:r>
        <w:rPr>
          <w:color w:val="000000" w:themeColor="text1"/>
        </w:rPr>
        <w:t xml:space="preserve"> of scPerb still remains. For most of the cell types in the Hpoly dataset, scPerb gained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hint="eastAsia"/>
        </w:rPr>
        <w:t xml:space="preserve"> </w:t>
      </w:r>
      <w:r w:rsidRPr="00515F9F">
        <w:rPr>
          <w:highlight w:val="yellow"/>
          <w:rPrChange w:id="295" w:author="Qianqian Song" w:date="2023-08-18T12:48:00Z">
            <w:rPr/>
          </w:rPrChange>
        </w:rPr>
        <w:t>higher or equal to</w:t>
      </w:r>
      <w:r>
        <w:t xml:space="preserve"> 0.9</w:t>
      </w:r>
      <w:ins w:id="296" w:author="tang zijia" w:date="2023-08-19T14:16:00Z">
        <w:r w:rsidR="00C50CEB">
          <w:t>6</w:t>
        </w:r>
      </w:ins>
      <w:del w:id="297" w:author="tang zijia" w:date="2023-08-19T14:16:00Z">
        <w:r w:rsidDel="00C50CEB">
          <w:delText>5</w:delText>
        </w:r>
      </w:del>
      <w:ins w:id="298" w:author="tang zijia" w:date="2023-08-19T14:16:00Z">
        <w:r w:rsidR="00C50CEB">
          <w:t xml:space="preserve">, which is better than the </w:t>
        </w:r>
      </w:ins>
      <w:ins w:id="299" w:author="tang zijia" w:date="2023-08-19T15:49:00Z">
        <w:r w:rsidR="00C1021D">
          <w:t>scGEN and CVAE</w:t>
        </w:r>
      </w:ins>
      <w:ins w:id="300" w:author="tang zijia" w:date="2023-08-19T14:16:00Z">
        <w:r w:rsidR="00C50CEB">
          <w:t xml:space="preserve"> (scGEN</w:t>
        </w:r>
      </w:ins>
      <w:ins w:id="301" w:author="tang zijia" w:date="2023-08-19T14:17:00Z">
        <w:r w:rsidR="00C50CEB">
          <w:t>=0.95, CVAE=0.93</w:t>
        </w:r>
      </w:ins>
      <w:ins w:id="302" w:author="tang zijia" w:date="2023-08-19T14:16:00Z">
        <w:r w:rsidR="00C50CEB">
          <w:t>)</w:t>
        </w:r>
      </w:ins>
      <w:ins w:id="303" w:author="tang zijia" w:date="2023-08-19T14:17:00Z">
        <w:r w:rsidR="00C50CEB">
          <w:t xml:space="preserve">, much better than </w:t>
        </w:r>
      </w:ins>
      <w:ins w:id="304" w:author="tang zijia" w:date="2023-08-19T15:50:00Z">
        <w:r w:rsidR="00C1021D">
          <w:t>stGAN and sc-WGAN</w:t>
        </w:r>
      </w:ins>
      <w:ins w:id="305" w:author="tang zijia" w:date="2023-08-19T14:17:00Z">
        <w:r w:rsidR="00C50CEB">
          <w:t xml:space="preserve"> (stGAN=0.38, sc-WGAN=0.14). T</w:t>
        </w:r>
      </w:ins>
      <w:ins w:id="306" w:author="tang zijia" w:date="2023-08-19T14:18:00Z">
        <w:r w:rsidR="00C50CEB">
          <w:t xml:space="preserve">he line plot in Fig. 5a also illustrated that </w:t>
        </w:r>
      </w:ins>
      <w:ins w:id="307" w:author="tang zijia" w:date="2023-08-19T14:21:00Z">
        <w:r w:rsidR="00C50CEB">
          <w:t>scPerb</w:t>
        </w:r>
      </w:ins>
      <w:ins w:id="308" w:author="tang zijia" w:date="2023-08-19T15:51:00Z">
        <w:r w:rsidR="00347924">
          <w:t xml:space="preserve"> maximized its difference </w:t>
        </w:r>
      </w:ins>
      <w:ins w:id="309" w:author="tang zijia" w:date="2023-08-19T15:52:00Z">
        <w:r w:rsidR="00347924">
          <w:t xml:space="preserve">in </w:t>
        </w:r>
      </w:ins>
      <m:oMath>
        <m:sSup>
          <m:sSupPr>
            <m:ctrlPr>
              <w:ins w:id="310" w:author="tang zijia" w:date="2023-08-19T15:52:00Z">
                <w:rPr>
                  <w:rFonts w:ascii="Cambria Math" w:hAnsi="Cambria Math"/>
                  <w:i/>
                </w:rPr>
              </w:ins>
            </m:ctrlPr>
          </m:sSupPr>
          <m:e>
            <m:r>
              <w:ins w:id="311" w:author="tang zijia" w:date="2023-08-19T15:52:00Z">
                <w:rPr>
                  <w:rFonts w:ascii="Cambria Math" w:hAnsi="Cambria Math"/>
                </w:rPr>
                <m:t>R</m:t>
              </w:ins>
            </m:r>
          </m:e>
          <m:sup>
            <m:r>
              <w:ins w:id="312" w:author="tang zijia" w:date="2023-08-19T15:52:00Z">
                <w:rPr>
                  <w:rFonts w:ascii="Cambria Math" w:hAnsi="Cambria Math"/>
                </w:rPr>
                <m:t>2</m:t>
              </w:ins>
            </m:r>
          </m:sup>
        </m:sSup>
      </m:oMath>
      <w:ins w:id="313" w:author="tang zijia" w:date="2023-08-19T15:52:00Z">
        <w:r w:rsidR="00347924">
          <w:t xml:space="preserve"> </w:t>
        </w:r>
      </w:ins>
      <w:ins w:id="314" w:author="tang zijia" w:date="2023-08-19T15:53:00Z">
        <w:r w:rsidR="00347924">
          <w:t xml:space="preserve">compared </w:t>
        </w:r>
      </w:ins>
      <w:ins w:id="315" w:author="tang zijia" w:date="2023-08-19T15:51:00Z">
        <w:r w:rsidR="00347924">
          <w:t>with other methods</w:t>
        </w:r>
      </w:ins>
      <w:ins w:id="316" w:author="tang zijia" w:date="2023-08-19T15:53:00Z">
        <w:r w:rsidR="00347924">
          <w:t xml:space="preserve"> in Tuft cells</w:t>
        </w:r>
      </w:ins>
      <w:ins w:id="317" w:author="tang zijia" w:date="2023-08-19T15:51:00Z">
        <w:r w:rsidR="00347924">
          <w:t>,</w:t>
        </w:r>
      </w:ins>
      <w:ins w:id="318" w:author="tang zijia" w:date="2023-08-19T14:21:00Z">
        <w:r w:rsidR="00C50CEB">
          <w:t xml:space="preserve"> ha</w:t>
        </w:r>
      </w:ins>
      <w:ins w:id="319" w:author="tang zijia" w:date="2023-08-19T15:52:00Z">
        <w:r w:rsidR="00347924">
          <w:t>ving</w:t>
        </w:r>
      </w:ins>
      <w:ins w:id="320" w:author="tang zijia" w:date="2023-08-19T14:21:00Z">
        <w:r w:rsidR="00C50CEB">
          <w:t xml:space="preserve"> </w:t>
        </w:r>
      </w:ins>
      <m:oMath>
        <m:sSup>
          <m:sSupPr>
            <m:ctrlPr>
              <w:ins w:id="321" w:author="tang zijia" w:date="2023-08-19T14:21:00Z">
                <w:rPr>
                  <w:rFonts w:ascii="Cambria Math" w:hAnsi="Cambria Math"/>
                  <w:i/>
                </w:rPr>
              </w:ins>
            </m:ctrlPr>
          </m:sSupPr>
          <m:e>
            <m:r>
              <w:ins w:id="322" w:author="tang zijia" w:date="2023-08-19T14:21:00Z">
                <w:rPr>
                  <w:rFonts w:ascii="Cambria Math" w:hAnsi="Cambria Math"/>
                </w:rPr>
                <m:t>R</m:t>
              </w:ins>
            </m:r>
          </m:e>
          <m:sup>
            <m:r>
              <w:ins w:id="323" w:author="tang zijia" w:date="2023-08-19T14:21:00Z">
                <w:rPr>
                  <w:rFonts w:ascii="Cambria Math" w:hAnsi="Cambria Math"/>
                </w:rPr>
                <m:t>2</m:t>
              </w:ins>
            </m:r>
          </m:sup>
        </m:sSup>
      </m:oMath>
      <w:ins w:id="324" w:author="tang zijia" w:date="2023-08-19T14:21:00Z">
        <w:r w:rsidR="00C50CEB">
          <w:rPr>
            <w:rFonts w:hint="eastAsia"/>
          </w:rPr>
          <w:t xml:space="preserve"> </w:t>
        </w:r>
        <w:r w:rsidR="00C50CEB">
          <w:t>= 0.94</w:t>
        </w:r>
      </w:ins>
      <w:ins w:id="325" w:author="tang zijia" w:date="2023-08-19T15:53:00Z">
        <w:r w:rsidR="00347924">
          <w:t>.</w:t>
        </w:r>
      </w:ins>
      <w:ins w:id="326" w:author="tang zijia" w:date="2023-08-19T14:21:00Z">
        <w:r w:rsidR="00C50CEB">
          <w:t xml:space="preserve"> </w:t>
        </w:r>
      </w:ins>
      <w:ins w:id="327" w:author="tang zijia" w:date="2023-08-19T15:53:00Z">
        <w:r w:rsidR="00347924">
          <w:t>W</w:t>
        </w:r>
      </w:ins>
      <w:ins w:id="328" w:author="tang zijia" w:date="2023-08-19T14:21:00Z">
        <w:r w:rsidR="00C50CEB">
          <w:t>hile other VAE-based benchmarks had w</w:t>
        </w:r>
      </w:ins>
      <w:ins w:id="329" w:author="tang zijia" w:date="2023-08-19T14:22:00Z">
        <w:r w:rsidR="00C50CEB">
          <w:t xml:space="preserve">orse performance (scGEN=0.91, CVAE=0.84). </w:t>
        </w:r>
      </w:ins>
      <w:ins w:id="330" w:author="tang zijia" w:date="2023-08-19T14:25:00Z">
        <w:r w:rsidR="005C1BB0">
          <w:t xml:space="preserve">In other cell types, the metrics of scPerb outperform the benchmarking </w:t>
        </w:r>
      </w:ins>
      <w:ins w:id="331" w:author="tang zijia" w:date="2023-08-19T14:26:00Z">
        <w:r w:rsidR="005C1BB0">
          <w:t xml:space="preserve">in 7 out of 8 cell types. In the </w:t>
        </w:r>
      </w:ins>
      <w:ins w:id="332" w:author="tang zijia" w:date="2023-08-19T15:46:00Z">
        <w:r w:rsidR="00E74721">
          <w:t>worst</w:t>
        </w:r>
      </w:ins>
      <w:ins w:id="333" w:author="tang zijia" w:date="2023-08-19T14:26:00Z">
        <w:r w:rsidR="005C1BB0">
          <w:t xml:space="preserve"> case of prediction</w:t>
        </w:r>
      </w:ins>
      <w:ins w:id="334" w:author="tang zijia" w:date="2023-08-19T15:47:00Z">
        <w:r w:rsidR="00E74721">
          <w:t xml:space="preserve">, </w:t>
        </w:r>
      </w:ins>
      <w:ins w:id="335" w:author="tang zijia" w:date="2023-08-19T14:26:00Z">
        <w:r w:rsidR="005C1BB0">
          <w:t>the En</w:t>
        </w:r>
      </w:ins>
      <w:ins w:id="336" w:author="tang zijia" w:date="2023-08-19T14:27:00Z">
        <w:r w:rsidR="005C1BB0">
          <w:t xml:space="preserve">docrine cells, scPerb had </w:t>
        </w:r>
      </w:ins>
      <w:ins w:id="337" w:author="tang zijia" w:date="2023-08-19T15:46:00Z">
        <w:r w:rsidR="00E74721">
          <w:t xml:space="preserve">the </w:t>
        </w:r>
      </w:ins>
      <w:ins w:id="338" w:author="tang zijia" w:date="2023-08-19T14:27:00Z">
        <w:r w:rsidR="005C1BB0">
          <w:t>second-best performance (</w:t>
        </w:r>
      </w:ins>
      <m:oMath>
        <m:sSup>
          <m:sSupPr>
            <m:ctrlPr>
              <w:ins w:id="339" w:author="tang zijia" w:date="2023-08-19T14:27:00Z">
                <w:rPr>
                  <w:rFonts w:ascii="Cambria Math" w:hAnsi="Cambria Math"/>
                  <w:i/>
                </w:rPr>
              </w:ins>
            </m:ctrlPr>
          </m:sSupPr>
          <m:e>
            <m:r>
              <w:ins w:id="340" w:author="tang zijia" w:date="2023-08-19T14:27:00Z">
                <w:rPr>
                  <w:rFonts w:ascii="Cambria Math" w:hAnsi="Cambria Math"/>
                </w:rPr>
                <m:t>R</m:t>
              </w:ins>
            </m:r>
          </m:e>
          <m:sup>
            <m:r>
              <w:ins w:id="341" w:author="tang zijia" w:date="2023-08-19T14:27:00Z">
                <w:rPr>
                  <w:rFonts w:ascii="Cambria Math" w:hAnsi="Cambria Math"/>
                </w:rPr>
                <m:t>2</m:t>
              </w:ins>
            </m:r>
          </m:sup>
        </m:sSup>
        <m:r>
          <w:ins w:id="342" w:author="tang zijia" w:date="2023-08-19T14:27:00Z">
            <w:rPr>
              <w:rFonts w:ascii="Cambria Math" w:hAnsi="Cambria Math"/>
            </w:rPr>
            <m:t>=0.87</m:t>
          </w:ins>
        </m:r>
      </m:oMath>
      <w:ins w:id="343" w:author="tang zijia" w:date="2023-08-19T14:27:00Z">
        <w:r w:rsidR="005C1BB0">
          <w:t>), which is also compar</w:t>
        </w:r>
      </w:ins>
      <w:ins w:id="344" w:author="tang zijia" w:date="2023-08-19T14:28:00Z">
        <w:r w:rsidR="005C1BB0">
          <w:t>able with the best approach scGEN (</w:t>
        </w:r>
      </w:ins>
      <m:oMath>
        <m:sSup>
          <m:sSupPr>
            <m:ctrlPr>
              <w:ins w:id="345" w:author="tang zijia" w:date="2023-08-19T14:28:00Z">
                <w:rPr>
                  <w:rFonts w:ascii="Cambria Math" w:hAnsi="Cambria Math"/>
                  <w:i/>
                </w:rPr>
              </w:ins>
            </m:ctrlPr>
          </m:sSupPr>
          <m:e>
            <m:r>
              <w:ins w:id="346" w:author="tang zijia" w:date="2023-08-19T14:28:00Z">
                <w:rPr>
                  <w:rFonts w:ascii="Cambria Math" w:hAnsi="Cambria Math"/>
                </w:rPr>
                <m:t>R</m:t>
              </w:ins>
            </m:r>
          </m:e>
          <m:sup>
            <m:r>
              <w:ins w:id="347" w:author="tang zijia" w:date="2023-08-19T14:28:00Z">
                <w:rPr>
                  <w:rFonts w:ascii="Cambria Math" w:hAnsi="Cambria Math"/>
                </w:rPr>
                <m:t>2</m:t>
              </w:ins>
            </m:r>
          </m:sup>
        </m:sSup>
      </m:oMath>
      <w:ins w:id="348" w:author="tang zijia" w:date="2023-08-19T14:28:00Z">
        <w:r w:rsidR="005C1BB0">
          <w:rPr>
            <w:rFonts w:hint="eastAsia"/>
          </w:rPr>
          <w:t>=</w:t>
        </w:r>
        <w:r w:rsidR="005C1BB0">
          <w:t>0.89).</w:t>
        </w:r>
      </w:ins>
      <w:ins w:id="349" w:author="tang zijia" w:date="2023-08-19T15:47:00Z">
        <w:r w:rsidR="00C1021D">
          <w:t xml:space="preserve"> </w:t>
        </w:r>
      </w:ins>
      <w:ins w:id="350" w:author="tang zijia" w:date="2023-08-19T15:48:00Z">
        <w:r w:rsidR="00C1021D">
          <w:t>The graph also shows that all VAE-based methods (scPerb, scGEN, CVAE) have a much better result than GAN-based met</w:t>
        </w:r>
      </w:ins>
      <w:ins w:id="351" w:author="tang zijia" w:date="2023-08-19T15:49:00Z">
        <w:r w:rsidR="00C1021D">
          <w:t>hods (sc-WGAN, stGAN) (Fig. 5a).</w:t>
        </w:r>
      </w:ins>
      <w:ins w:id="352" w:author="tang zijia" w:date="2023-08-19T15:48:00Z">
        <w:r w:rsidR="00C1021D">
          <w:t xml:space="preserve"> </w:t>
        </w:r>
      </w:ins>
    </w:p>
    <w:p w14:paraId="6D10251B" w14:textId="67F90B02" w:rsidR="00C50CEB" w:rsidRDefault="00C50CEB" w:rsidP="00271C5B">
      <w:pPr>
        <w:rPr>
          <w:ins w:id="353" w:author="tang zijia" w:date="2023-08-19T14:16:00Z"/>
        </w:rPr>
      </w:pPr>
      <w:ins w:id="354" w:author="tang zijia" w:date="2023-08-19T14:19:00Z">
        <w:r>
          <w:t xml:space="preserve"> </w:t>
        </w:r>
      </w:ins>
      <w:ins w:id="355" w:author="tang zijia" w:date="2023-08-19T14:18:00Z">
        <w:r>
          <w:t xml:space="preserve"> </w:t>
        </w:r>
      </w:ins>
    </w:p>
    <w:p w14:paraId="0C9686FD" w14:textId="17435ECF" w:rsidR="00515F9F" w:rsidDel="005C1BB0" w:rsidRDefault="00515F9F" w:rsidP="00271C5B">
      <w:pPr>
        <w:rPr>
          <w:ins w:id="356" w:author="Qianqian Song" w:date="2023-08-18T12:48:00Z"/>
          <w:del w:id="357" w:author="tang zijia" w:date="2023-08-19T14:28:00Z"/>
        </w:rPr>
      </w:pPr>
      <w:ins w:id="358" w:author="Qianqian Song" w:date="2023-08-18T12:48:00Z">
        <w:del w:id="359" w:author="tang zijia" w:date="2023-08-19T14:28:00Z">
          <w:r w:rsidDel="005C1BB0">
            <w:delText xml:space="preserve"> (median</w:delText>
          </w:r>
          <w:r w:rsidR="00843E3E" w:rsidDel="005C1BB0">
            <w:delText>/average R^2</w:delText>
          </w:r>
          <w:r w:rsidDel="005C1BB0">
            <w:delText xml:space="preserve"> XXX )</w:delText>
          </w:r>
        </w:del>
      </w:ins>
      <w:ins w:id="360" w:author="Qianqian Song" w:date="2023-08-18T12:49:00Z">
        <w:del w:id="361" w:author="tang zijia" w:date="2023-08-19T14:28:00Z">
          <w:r w:rsidR="00AB1AE8" w:rsidDel="005C1BB0">
            <w:delText>,</w:delText>
          </w:r>
        </w:del>
      </w:ins>
      <w:del w:id="362" w:author="tang zijia" w:date="2023-08-19T14:28:00Z">
        <w:r w:rsidR="00271C5B" w:rsidDel="005C1BB0">
          <w:delText xml:space="preserve">, which is </w:delText>
        </w:r>
      </w:del>
      <w:ins w:id="363" w:author="Qianqian Song" w:date="2023-08-18T12:52:00Z">
        <w:del w:id="364" w:author="tang zijia" w:date="2023-08-19T14:28:00Z">
          <w:r w:rsidR="00832347" w:rsidDel="005C1BB0">
            <w:delText>much</w:delText>
          </w:r>
        </w:del>
      </w:ins>
      <w:ins w:id="365" w:author="Qianqian Song" w:date="2023-08-18T12:51:00Z">
        <w:del w:id="366" w:author="tang zijia" w:date="2023-08-19T14:28:00Z">
          <w:r w:rsidR="007C506E" w:rsidDel="005C1BB0">
            <w:delText xml:space="preserve"> </w:delText>
          </w:r>
        </w:del>
      </w:ins>
      <w:del w:id="367" w:author="tang zijia" w:date="2023-08-19T14:28:00Z">
        <w:r w:rsidR="00271C5B" w:rsidDel="005C1BB0">
          <w:delText>better than other VAE-based methods</w:delText>
        </w:r>
      </w:del>
      <w:ins w:id="368" w:author="Qianqian Song" w:date="2023-08-18T12:49:00Z">
        <w:del w:id="369" w:author="tang zijia" w:date="2023-08-19T14:28:00Z">
          <w:r w:rsidR="008A368A" w:rsidDel="005C1BB0">
            <w:delText xml:space="preserve"> </w:delText>
          </w:r>
          <w:r w:rsidR="003D03F6" w:rsidDel="005C1BB0">
            <w:delText xml:space="preserve">such as the sc-WGAN </w:delText>
          </w:r>
          <w:r w:rsidR="005525F0" w:rsidDel="005C1BB0">
            <w:delText>(XXX</w:delText>
          </w:r>
        </w:del>
      </w:ins>
      <w:ins w:id="370" w:author="Qianqian Song" w:date="2023-08-18T12:51:00Z">
        <w:del w:id="371" w:author="tang zijia" w:date="2023-08-19T14:28:00Z">
          <w:r w:rsidR="003F2800" w:rsidDel="005C1BB0">
            <w:delText>;</w:delText>
          </w:r>
        </w:del>
      </w:ins>
      <w:ins w:id="372" w:author="Qianqian Song" w:date="2023-08-18T12:49:00Z">
        <w:del w:id="373" w:author="tang zijia" w:date="2023-08-19T14:28:00Z">
          <w:r w:rsidR="005525F0" w:rsidDel="005C1BB0">
            <w:delText xml:space="preserve">) </w:delText>
          </w:r>
          <w:r w:rsidR="003D03F6" w:rsidDel="005C1BB0">
            <w:delText xml:space="preserve">and st-GAN </w:delText>
          </w:r>
          <w:r w:rsidR="008A368A" w:rsidDel="005C1BB0">
            <w:delText>(XXX:)</w:delText>
          </w:r>
        </w:del>
      </w:ins>
      <w:ins w:id="374" w:author="Qianqian Song" w:date="2023-08-18T12:50:00Z">
        <w:del w:id="375" w:author="tang zijia" w:date="2023-08-19T14:28:00Z">
          <w:r w:rsidR="006F134B" w:rsidDel="005C1BB0">
            <w:delText xml:space="preserve">. </w:delText>
          </w:r>
          <w:r w:rsidR="00ED2835" w:rsidDel="005C1BB0">
            <w:delText>T</w:delText>
          </w:r>
          <w:r w:rsidR="006E1F8D" w:rsidDel="005C1BB0">
            <w:delText xml:space="preserve">hough </w:delText>
          </w:r>
          <w:r w:rsidR="004520D4" w:rsidDel="005C1BB0">
            <w:delText xml:space="preserve">scGen </w:delText>
          </w:r>
          <w:r w:rsidR="006A2940" w:rsidDel="005C1BB0">
            <w:delText>pres</w:delText>
          </w:r>
          <w:r w:rsidR="002E1EEC" w:rsidDel="005C1BB0">
            <w:delText>e</w:delText>
          </w:r>
          <w:r w:rsidR="006A2940" w:rsidDel="005C1BB0">
            <w:delText xml:space="preserve">nt </w:delText>
          </w:r>
          <w:r w:rsidR="00CD0F5A" w:rsidDel="005C1BB0">
            <w:delText xml:space="preserve">R </w:delText>
          </w:r>
          <w:r w:rsidR="00D661C5" w:rsidDel="005C1BB0">
            <w:delText>as 0.90</w:delText>
          </w:r>
          <w:r w:rsidR="00274150" w:rsidDel="005C1BB0">
            <w:delText xml:space="preserve">, </w:delText>
          </w:r>
          <w:r w:rsidR="003279DE" w:rsidDel="005C1BB0">
            <w:delText>it shows lower performance on Tuft cell type</w:delText>
          </w:r>
          <w:r w:rsidR="00177DA6" w:rsidDel="005C1BB0">
            <w:delText xml:space="preserve"> (XXX)</w:delText>
          </w:r>
          <w:r w:rsidR="003279DE" w:rsidDel="005C1BB0">
            <w:delText xml:space="preserve"> than scper</w:delText>
          </w:r>
        </w:del>
      </w:ins>
      <w:ins w:id="376" w:author="Qianqian Song" w:date="2023-08-18T12:51:00Z">
        <w:del w:id="377" w:author="tang zijia" w:date="2023-08-19T14:28:00Z">
          <w:r w:rsidR="00CD4E5C" w:rsidDel="005C1BB0">
            <w:delText>b</w:delText>
          </w:r>
        </w:del>
      </w:ins>
      <w:ins w:id="378" w:author="Qianqian Song" w:date="2023-08-18T12:50:00Z">
        <w:del w:id="379" w:author="tang zijia" w:date="2023-08-19T14:28:00Z">
          <w:r w:rsidR="003279DE" w:rsidDel="005C1BB0">
            <w:delText xml:space="preserve"> (XXX: )</w:delText>
          </w:r>
        </w:del>
      </w:ins>
      <w:ins w:id="380" w:author="Qianqian Song" w:date="2023-08-18T12:51:00Z">
        <w:del w:id="381" w:author="tang zijia" w:date="2023-08-19T14:28:00Z">
          <w:r w:rsidR="00997553" w:rsidDel="005C1BB0">
            <w:delText xml:space="preserve">. </w:delText>
          </w:r>
          <w:r w:rsidR="00945D1F" w:rsidDel="005C1BB0">
            <w:delText>Th</w:delText>
          </w:r>
          <w:r w:rsidR="00FA1E43" w:rsidDel="005C1BB0">
            <w:delText xml:space="preserve">is comparison </w:delText>
          </w:r>
          <w:r w:rsidR="00DE4460" w:rsidDel="005C1BB0">
            <w:delText>shows</w:delText>
          </w:r>
          <w:r w:rsidR="00FA1E43" w:rsidDel="005C1BB0">
            <w:delText xml:space="preserve"> </w:delText>
          </w:r>
          <w:r w:rsidR="00E04C51" w:rsidDel="005C1BB0">
            <w:delText>that</w:delText>
          </w:r>
          <w:r w:rsidR="00FA1E43" w:rsidDel="005C1BB0">
            <w:delText xml:space="preserve"> </w:delText>
          </w:r>
          <w:r w:rsidR="00391207" w:rsidDel="005C1BB0">
            <w:delText xml:space="preserve">scperb also achieves </w:delText>
          </w:r>
        </w:del>
      </w:ins>
      <w:del w:id="382" w:author="tang zijia" w:date="2023-08-19T14:28:00Z">
        <w:r w:rsidR="00271C5B" w:rsidDel="005C1BB0">
          <w:delText xml:space="preserve"> and has a significantly better result </w:delText>
        </w:r>
      </w:del>
      <w:ins w:id="383" w:author="Qianqian Song" w:date="2023-08-18T12:51:00Z">
        <w:del w:id="384" w:author="tang zijia" w:date="2023-08-19T14:28:00Z">
          <w:r w:rsidR="00374C6D" w:rsidDel="005C1BB0">
            <w:delText xml:space="preserve">prediction </w:delText>
          </w:r>
        </w:del>
      </w:ins>
      <w:del w:id="385" w:author="tang zijia" w:date="2023-08-19T14:28:00Z">
        <w:r w:rsidR="00271C5B" w:rsidDel="005C1BB0">
          <w:delText>than GAN</w:delText>
        </w:r>
      </w:del>
      <w:ins w:id="386" w:author="Qianqian Song" w:date="2023-08-18T12:52:00Z">
        <w:del w:id="387" w:author="tang zijia" w:date="2023-08-19T14:28:00Z">
          <w:r w:rsidR="005C1161" w:rsidDel="005C1BB0">
            <w:delText xml:space="preserve">the other </w:delText>
          </w:r>
        </w:del>
      </w:ins>
      <w:del w:id="388" w:author="tang zijia" w:date="2023-08-19T14:28:00Z">
        <w:r w:rsidR="00271C5B" w:rsidDel="005C1BB0">
          <w:delText>-based methods such as the sc-WGAN and the st-GAN (Fig. 5a).</w:delText>
        </w:r>
      </w:del>
    </w:p>
    <w:p w14:paraId="3731E7C8" w14:textId="65AA5F8B" w:rsidR="00271C5B" w:rsidDel="008D207F" w:rsidRDefault="00271C5B" w:rsidP="00271C5B">
      <w:pPr>
        <w:rPr>
          <w:del w:id="389" w:author="tang zijia" w:date="2023-08-19T17:11:00Z"/>
        </w:rPr>
      </w:pPr>
      <w:del w:id="390" w:author="tang zijia" w:date="2023-08-19T14:28:00Z">
        <w:r w:rsidDel="005C1BB0">
          <w:delText xml:space="preserve"> </w:delText>
        </w:r>
      </w:del>
      <w:r>
        <w:t xml:space="preserve">Moreover, scPerb made better predictions in this dataset, especially in </w:t>
      </w:r>
      <w:del w:id="391" w:author="tang zijia" w:date="2023-08-19T14:29:00Z">
        <w:r w:rsidDel="005C1BB0">
          <w:delText xml:space="preserve">Stem </w:delText>
        </w:r>
      </w:del>
      <w:ins w:id="392" w:author="tang zijia" w:date="2023-08-19T14:29:00Z">
        <w:r w:rsidR="005C1BB0">
          <w:t xml:space="preserve">the Enterocyte.Progenitor </w:t>
        </w:r>
      </w:ins>
      <w:r>
        <w:t>cells. In Fig. 5</w:t>
      </w:r>
      <w:r w:rsidR="00D37F97">
        <w:t>b</w:t>
      </w:r>
      <w:r>
        <w:t xml:space="preserve"> the distance between the prediction (green </w:t>
      </w:r>
      <w:r>
        <w:lastRenderedPageBreak/>
        <w:t>dot) and real stimulation data (orange dot) was closer than the distance between the stimulation dataset to the control dataset (blue dot). For the other benchmarks, the VAE-base methods, scGEN</w:t>
      </w:r>
      <w:del w:id="393" w:author="tang zijia" w:date="2023-08-19T15:54:00Z">
        <w:r w:rsidDel="00A93A8D">
          <w:delText xml:space="preserve"> in</w:delText>
        </w:r>
      </w:del>
      <w:r>
        <w:t xml:space="preserve"> </w:t>
      </w:r>
      <w:ins w:id="394" w:author="tang zijia" w:date="2023-08-19T15:54:00Z">
        <w:r w:rsidR="00A93A8D">
          <w:t>(</w:t>
        </w:r>
      </w:ins>
      <w:r>
        <w:t>Fig. 5</w:t>
      </w:r>
      <w:r w:rsidR="00D37F97">
        <w:t>c</w:t>
      </w:r>
      <w:ins w:id="395" w:author="tang zijia" w:date="2023-08-19T15:54:00Z">
        <w:r w:rsidR="00A93A8D">
          <w:t>)</w:t>
        </w:r>
      </w:ins>
      <w:r>
        <w:t xml:space="preserve"> and CVAE </w:t>
      </w:r>
      <w:ins w:id="396" w:author="tang zijia" w:date="2023-08-19T15:54:00Z">
        <w:r w:rsidR="00A93A8D">
          <w:t>(</w:t>
        </w:r>
      </w:ins>
      <w:del w:id="397" w:author="tang zijia" w:date="2023-08-19T15:54:00Z">
        <w:r w:rsidDel="00A93A8D">
          <w:delText xml:space="preserve">in </w:delText>
        </w:r>
      </w:del>
      <w:r>
        <w:t>Fig. 5</w:t>
      </w:r>
      <w:r w:rsidR="00D37F97">
        <w:t>d</w:t>
      </w:r>
      <w:ins w:id="398" w:author="tang zijia" w:date="2023-08-19T15:54:00Z">
        <w:r w:rsidR="00A93A8D">
          <w:t>)</w:t>
        </w:r>
      </w:ins>
      <w:r>
        <w:t xml:space="preserve"> can</w:t>
      </w:r>
      <w:ins w:id="399" w:author="tang zijia" w:date="2023-08-19T15:54:00Z">
        <w:r w:rsidR="00A93A8D">
          <w:t>not</w:t>
        </w:r>
      </w:ins>
      <w:del w:id="400" w:author="tang zijia" w:date="2023-08-19T15:54:00Z">
        <w:r w:rsidDel="00A93A8D">
          <w:delText>’t</w:delText>
        </w:r>
      </w:del>
      <w:r>
        <w:t xml:space="preserve"> easily divide the control data samples from the prediction and </w:t>
      </w:r>
      <w:del w:id="401" w:author="tang zijia" w:date="2023-08-19T15:53:00Z">
        <w:r w:rsidDel="00A93A8D">
          <w:delText>stimulation</w:delText>
        </w:r>
      </w:del>
      <w:ins w:id="402" w:author="tang zijia" w:date="2023-08-19T15:53:00Z">
        <w:r w:rsidR="00A93A8D">
          <w:t>s</w:t>
        </w:r>
      </w:ins>
      <w:ins w:id="403" w:author="tang zijia" w:date="2023-08-19T15:55:00Z">
        <w:r w:rsidR="00A93A8D">
          <w:t>t</w:t>
        </w:r>
      </w:ins>
      <w:ins w:id="404" w:author="tang zijia" w:date="2023-08-19T15:53:00Z">
        <w:r w:rsidR="00A93A8D">
          <w:t>imulat</w:t>
        </w:r>
      </w:ins>
      <w:ins w:id="405" w:author="tang zijia" w:date="2023-08-19T15:54:00Z">
        <w:r w:rsidR="00A93A8D">
          <w:t>ed</w:t>
        </w:r>
      </w:ins>
      <w:r>
        <w:t xml:space="preserve"> data</w:t>
      </w:r>
      <w:ins w:id="406" w:author="tang zijia" w:date="2023-08-19T15:54:00Z">
        <w:r w:rsidR="00A93A8D">
          <w:t>, so their predictions results somewhere in between the control data samples and the stimulated data samples</w:t>
        </w:r>
      </w:ins>
      <w:r>
        <w:t xml:space="preserve">. And the GAN-based </w:t>
      </w:r>
      <w:r w:rsidR="007F286D">
        <w:rPr>
          <w:rFonts w:hint="eastAsia"/>
          <w:lang w:eastAsia="zh-CN"/>
        </w:rPr>
        <w:t>approaches</w:t>
      </w:r>
      <w:r>
        <w:t>, the st-GAN in Fig. 5</w:t>
      </w:r>
      <w:r w:rsidR="00D37F97">
        <w:t>e</w:t>
      </w:r>
      <w:r>
        <w:t xml:space="preserve"> and sc-wGAN in Fig. 5f indicated the prediction was far away from both the control and stimulation datasets.</w:t>
      </w:r>
      <w:del w:id="407" w:author="Qianqian Song" w:date="2023-08-18T12:52:00Z">
        <w:r w:rsidDel="00985BAF">
          <w:delText xml:space="preserve"> </w:delText>
        </w:r>
      </w:del>
    </w:p>
    <w:p w14:paraId="5F21FFF6" w14:textId="4721D6A6" w:rsidR="008D207F" w:rsidRDefault="008D207F" w:rsidP="00AC6938">
      <w:pPr>
        <w:rPr>
          <w:ins w:id="408" w:author="tang zijia" w:date="2023-08-19T17:11:00Z"/>
          <w:b/>
          <w:bCs/>
          <w:sz w:val="32"/>
          <w:szCs w:val="32"/>
        </w:rPr>
      </w:pPr>
    </w:p>
    <w:p w14:paraId="375DCD00" w14:textId="05F33AC3" w:rsidR="0042311F" w:rsidRPr="000957B2" w:rsidRDefault="00E35C59" w:rsidP="00AC6938">
      <w:pPr>
        <w:rPr>
          <w:b/>
          <w:bCs/>
          <w:sz w:val="32"/>
          <w:szCs w:val="32"/>
        </w:rPr>
      </w:pPr>
      <w:r w:rsidRPr="000957B2">
        <w:rPr>
          <w:b/>
          <w:bCs/>
          <w:sz w:val="32"/>
          <w:szCs w:val="32"/>
        </w:rPr>
        <w:t>Discussion</w:t>
      </w:r>
    </w:p>
    <w:p w14:paraId="150D92F4" w14:textId="561C45A1" w:rsidR="00D258F9" w:rsidDel="00854067" w:rsidRDefault="00D258F9" w:rsidP="00D258F9">
      <w:pPr>
        <w:rPr>
          <w:del w:id="409" w:author="Qianqian Song" w:date="2023-08-18T12:53:00Z"/>
        </w:rPr>
      </w:pPr>
      <w:r>
        <w:t xml:space="preserve">scPerb is a generative model that dynamically </w:t>
      </w:r>
      <w:del w:id="410" w:author="tang zijia" w:date="2023-08-19T15:30:00Z">
        <w:r w:rsidDel="000660AD">
          <w:delText>transfer</w:delText>
        </w:r>
      </w:del>
      <w:ins w:id="411" w:author="tang zijia" w:date="2023-08-19T15:30:00Z">
        <w:r w:rsidR="000660AD">
          <w:t>transfers</w:t>
        </w:r>
      </w:ins>
      <w:r>
        <w:t xml:space="preserve"> the gene expression in the control dataset into the reliable </w:t>
      </w:r>
      <w:del w:id="412" w:author="tang zijia" w:date="2023-08-19T15:30:00Z">
        <w:r w:rsidDel="000660AD">
          <w:delText>stimulation</w:delText>
        </w:r>
      </w:del>
      <w:ins w:id="413" w:author="tang zijia" w:date="2023-08-19T15:30:00Z">
        <w:r w:rsidR="000660AD">
          <w:t>simulation</w:t>
        </w:r>
      </w:ins>
      <w:r>
        <w:t xml:space="preserve"> dataset. The encoder of scPerb projected the raw control gene expression into the high-dimensional latent space</w:t>
      </w:r>
      <w:del w:id="414" w:author="tang zijia" w:date="2023-08-19T15:30:00Z">
        <w:r w:rsidDel="000660AD">
          <w:delText>,</w:delText>
        </w:r>
      </w:del>
      <w:r>
        <w:t xml:space="preserve"> and </w:t>
      </w:r>
      <w:del w:id="415" w:author="tang zijia" w:date="2023-08-19T15:30:00Z">
        <w:r w:rsidDel="000660AD">
          <w:delText>aggregate</w:delText>
        </w:r>
      </w:del>
      <w:ins w:id="416" w:author="tang zijia" w:date="2023-08-19T15:30:00Z">
        <w:r w:rsidR="000660AD">
          <w:t>aggregated</w:t>
        </w:r>
      </w:ins>
      <w:r>
        <w:t xml:space="preserve"> </w:t>
      </w:r>
      <w:ins w:id="417" w:author="tang zijia" w:date="2023-08-19T15:30:00Z">
        <w:r w:rsidR="000660AD">
          <w:t xml:space="preserve">it </w:t>
        </w:r>
      </w:ins>
      <w:r>
        <w:t xml:space="preserve">with the dataset-specific styles to generate </w:t>
      </w:r>
      <w:ins w:id="418" w:author="tang zijia" w:date="2023-08-19T15:30:00Z">
        <w:r w:rsidR="000660AD">
          <w:t xml:space="preserve">a </w:t>
        </w:r>
      </w:ins>
      <w:r>
        <w:t xml:space="preserve">high-quality representation for the stimulation dataset. Based on the representation, the decoder from scPerb can reconstruct gene </w:t>
      </w:r>
      <w:del w:id="419" w:author="tang zijia" w:date="2023-08-19T15:31:00Z">
        <w:r w:rsidDel="000660AD">
          <w:delText>expression</w:delText>
        </w:r>
      </w:del>
      <w:ins w:id="420" w:author="tang zijia" w:date="2023-08-19T15:31:00Z">
        <w:r w:rsidR="000660AD">
          <w:t>expressions</w:t>
        </w:r>
      </w:ins>
      <w:r w:rsidR="00F50A94">
        <w:t xml:space="preserve"> that are correlated with the mean of the </w:t>
      </w:r>
      <w:del w:id="421" w:author="tang zijia" w:date="2023-08-19T15:30:00Z">
        <w:r w:rsidR="00F50A94" w:rsidDel="000660AD">
          <w:delText>stimulation</w:delText>
        </w:r>
      </w:del>
      <w:ins w:id="422" w:author="tang zijia" w:date="2023-08-19T15:30:00Z">
        <w:r w:rsidR="000660AD">
          <w:t>simulation</w:t>
        </w:r>
      </w:ins>
      <w:r w:rsidR="00F50A94">
        <w:t xml:space="preserve"> dataset. The experiments demonstrated that scPerb can capture the latent content features and generate stable dataset-specific styles across different cell types and data from multiple studies. Moreover, </w:t>
      </w:r>
      <w:ins w:id="423" w:author="tang zijia" w:date="2023-08-19T15:30:00Z">
        <w:r w:rsidR="000660AD">
          <w:t xml:space="preserve">the </w:t>
        </w:r>
      </w:ins>
      <w:r w:rsidR="00F50A94">
        <w:rPr>
          <w:rFonts w:hint="eastAsia"/>
          <w:lang w:eastAsia="zh-CN"/>
        </w:rPr>
        <w:t>quan</w:t>
      </w:r>
      <w:r w:rsidR="00F50A94">
        <w:rPr>
          <w:lang w:eastAsia="zh-CN"/>
        </w:rPr>
        <w:t xml:space="preserve">titative evaluation indicated the performance of scPerb </w:t>
      </w:r>
      <w:del w:id="424" w:author="tang zijia" w:date="2023-08-19T15:30:00Z">
        <w:r w:rsidR="00F50A94" w:rsidDel="000660AD">
          <w:rPr>
            <w:lang w:eastAsia="zh-CN"/>
          </w:rPr>
          <w:delText>outperform</w:delText>
        </w:r>
      </w:del>
      <w:ins w:id="425" w:author="tang zijia" w:date="2023-08-19T15:30:00Z">
        <w:r w:rsidR="000660AD">
          <w:rPr>
            <w:lang w:eastAsia="zh-CN"/>
          </w:rPr>
          <w:t>outperforms</w:t>
        </w:r>
      </w:ins>
      <w:r w:rsidR="00F50A94">
        <w:rPr>
          <w:lang w:eastAsia="zh-CN"/>
        </w:rPr>
        <w:t xml:space="preserve"> </w:t>
      </w:r>
      <w:ins w:id="426" w:author="tang zijia" w:date="2023-08-19T15:30:00Z">
        <w:r w:rsidR="000660AD">
          <w:rPr>
            <w:lang w:eastAsia="zh-CN"/>
          </w:rPr>
          <w:t>four</w:t>
        </w:r>
      </w:ins>
      <w:del w:id="427" w:author="tang zijia" w:date="2023-08-19T15:30:00Z">
        <w:r w:rsidR="00F50A94" w:rsidDel="000660AD">
          <w:rPr>
            <w:lang w:eastAsia="zh-CN"/>
          </w:rPr>
          <w:delText>five</w:delText>
        </w:r>
      </w:del>
      <w:r w:rsidR="00F50A94">
        <w:rPr>
          <w:lang w:eastAsia="zh-CN"/>
        </w:rPr>
        <w:t xml:space="preserve"> representative </w:t>
      </w:r>
      <w:del w:id="428" w:author="tang zijia" w:date="2023-08-19T15:30:00Z">
        <w:r w:rsidR="00F50A94" w:rsidDel="000660AD">
          <w:rPr>
            <w:lang w:eastAsia="zh-CN"/>
          </w:rPr>
          <w:delText>benchmarkings</w:delText>
        </w:r>
      </w:del>
      <w:ins w:id="429" w:author="tang zijia" w:date="2023-08-19T15:30:00Z">
        <w:r w:rsidR="000660AD">
          <w:rPr>
            <w:lang w:eastAsia="zh-CN"/>
          </w:rPr>
          <w:t>benchmarks</w:t>
        </w:r>
      </w:ins>
      <w:r w:rsidR="00F50A94">
        <w:rPr>
          <w:lang w:eastAsia="zh-CN"/>
        </w:rPr>
        <w:t>, having state-of-the-art results in three different datasets.</w:t>
      </w:r>
      <w:del w:id="430" w:author="Qianqian Song" w:date="2023-08-18T12:53:00Z">
        <w:r w:rsidR="00F50A94" w:rsidDel="00F57D68">
          <w:rPr>
            <w:lang w:eastAsia="zh-CN"/>
          </w:rPr>
          <w:delText xml:space="preserve"> </w:delText>
        </w:r>
      </w:del>
    </w:p>
    <w:p w14:paraId="1F69037E" w14:textId="77777777" w:rsidR="00D258F9" w:rsidRDefault="00D258F9" w:rsidP="00D258F9"/>
    <w:p w14:paraId="7F5F6AAB" w14:textId="0C256510" w:rsidR="00F50A94" w:rsidRDefault="00F50A94" w:rsidP="00D258F9">
      <w:r>
        <w:t>Compared with the traditional works</w:t>
      </w:r>
      <w:r w:rsidR="002702F8">
        <w:t xml:space="preserve"> </w:t>
      </w:r>
      <w:r w:rsidR="002702F8">
        <w:fldChar w:fldCharType="begin">
          <w:fldData xml:space="preserve">PEVuZE5vdGU+PENpdGU+PEF1dGhvcj5LYXJyYXM8L0F1dGhvcj48WWVhcj4yMDE5PC9ZZWFyPjxS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==
</w:fldData>
        </w:fldChar>
      </w:r>
      <w:r w:rsidR="00303180">
        <w:instrText xml:space="preserve"> ADDIN EN.CITE </w:instrText>
      </w:r>
      <w:r w:rsidR="00303180">
        <w:fldChar w:fldCharType="begin">
          <w:fldData xml:space="preserve">PEVuZE5vdGU+PENpdGU+PEF1dGhvcj5LYXJyYXM8L0F1dGhvcj48WWVhcj4yMDE5PC9ZZWFyPjxS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==
</w:fldData>
        </w:fldChar>
      </w:r>
      <w:r w:rsidR="00303180">
        <w:instrText xml:space="preserve"> ADDIN EN.CITE.DATA </w:instrText>
      </w:r>
      <w:r w:rsidR="00303180">
        <w:fldChar w:fldCharType="end"/>
      </w:r>
      <w:r w:rsidR="002702F8">
        <w:fldChar w:fldCharType="separate"/>
      </w:r>
      <w:r w:rsidR="00303180">
        <w:rPr>
          <w:noProof/>
        </w:rPr>
        <w:t>[30, 31, 34, 35]</w:t>
      </w:r>
      <w:r w:rsidR="002702F8">
        <w:fldChar w:fldCharType="end"/>
      </w:r>
      <w:r>
        <w:t>, scPerb is a data-driven algorithm that can fully explore the gene expression in the raw dataset</w:t>
      </w:r>
      <w:del w:id="431" w:author="tang zijia" w:date="2023-08-19T15:30:00Z">
        <w:r w:rsidDel="000660AD">
          <w:delText>,</w:delText>
        </w:r>
      </w:del>
      <w:r>
        <w:t xml:space="preserve"> and didn’t rely on solid domain priors. On the opposite, the traditional works extract the </w:t>
      </w:r>
      <w:r w:rsidR="00D631C6">
        <w:t>principle</w:t>
      </w:r>
      <w:ins w:id="432" w:author="Qianqian Song" w:date="2023-08-18T12:37:00Z">
        <w:r w:rsidR="000E6784">
          <w:t xml:space="preserve"> </w:t>
        </w:r>
      </w:ins>
      <w:del w:id="433" w:author="Qianqian Song" w:date="2023-08-18T12:37:00Z">
        <w:r w:rsidDel="000E6784">
          <w:delText xml:space="preserve"> </w:delText>
        </w:r>
      </w:del>
      <w:r>
        <w:t xml:space="preserve">components and build up a </w:t>
      </w:r>
      <w:del w:id="434" w:author="tang zijia" w:date="2023-08-19T15:30:00Z">
        <w:r w:rsidDel="000660AD">
          <w:delText>graph-base</w:delText>
        </w:r>
      </w:del>
      <w:ins w:id="435" w:author="tang zijia" w:date="2023-08-19T15:30:00Z">
        <w:r w:rsidR="000660AD">
          <w:t>graph-based</w:t>
        </w:r>
      </w:ins>
      <w:r>
        <w:t xml:space="preserve"> model in the low-dimensional manifold.  Such methods </w:t>
      </w:r>
      <w:r w:rsidR="00D631C6">
        <w:t xml:space="preserve">relied heavily on the experienced domain knowledge, and lack of generalization abilities. </w:t>
      </w:r>
      <w:del w:id="436" w:author="Qianqian Song" w:date="2023-08-18T12:36:00Z">
        <w:r w:rsidR="00D631C6" w:rsidDel="00717369">
          <w:delText xml:space="preserve"> </w:delText>
        </w:r>
      </w:del>
      <w:r w:rsidR="00D631C6">
        <w:t xml:space="preserve">Compared with other </w:t>
      </w:r>
      <w:del w:id="437" w:author="tang zijia" w:date="2023-08-19T15:31:00Z">
        <w:r w:rsidR="00D631C6" w:rsidDel="000660AD">
          <w:delText>data driven</w:delText>
        </w:r>
      </w:del>
      <w:ins w:id="438" w:author="tang zijia" w:date="2023-08-19T15:31:00Z">
        <w:r w:rsidR="000660AD">
          <w:t>data-driven</w:t>
        </w:r>
      </w:ins>
      <w:r w:rsidR="00D631C6">
        <w:t xml:space="preserve"> algorithms, scPerb incorporates the stableness from the VAE settings</w:t>
      </w:r>
      <w:del w:id="439" w:author="tang zijia" w:date="2023-08-19T15:55:00Z">
        <w:r w:rsidR="00D631C6" w:rsidDel="00E26F2B">
          <w:delText>,</w:delText>
        </w:r>
      </w:del>
      <w:r w:rsidR="00D631C6">
        <w:t xml:space="preserve"> and </w:t>
      </w:r>
      <w:del w:id="440" w:author="tang zijia" w:date="2023-08-19T15:31:00Z">
        <w:r w:rsidR="00D631C6" w:rsidDel="000660AD">
          <w:delText>exploit</w:delText>
        </w:r>
      </w:del>
      <w:ins w:id="441" w:author="tang zijia" w:date="2023-08-19T15:31:00Z">
        <w:r w:rsidR="000660AD">
          <w:t>exploits</w:t>
        </w:r>
      </w:ins>
      <w:r w:rsidR="00D631C6">
        <w:t xml:space="preserve"> the advantage </w:t>
      </w:r>
      <w:del w:id="442" w:author="tang zijia" w:date="2023-08-19T15:31:00Z">
        <w:r w:rsidR="00D631C6" w:rsidDel="000660AD">
          <w:delText>from</w:delText>
        </w:r>
      </w:del>
      <w:ins w:id="443" w:author="tang zijia" w:date="2023-08-19T15:31:00Z">
        <w:r w:rsidR="000660AD">
          <w:t>of</w:t>
        </w:r>
      </w:ins>
      <w:r w:rsidR="00D631C6">
        <w:t xml:space="preserve"> the GAN to generate high-quality samples.</w:t>
      </w:r>
      <w:del w:id="444" w:author="Qianqian Song" w:date="2023-08-18T12:36:00Z">
        <w:r w:rsidR="00D631C6" w:rsidDel="00275BE4">
          <w:delText xml:space="preserve"> </w:delText>
        </w:r>
      </w:del>
    </w:p>
    <w:p w14:paraId="5CED1EDF" w14:textId="54270FAD" w:rsidR="00D631C6" w:rsidRDefault="00D631C6" w:rsidP="00D631C6"/>
    <w:p w14:paraId="53E320A9" w14:textId="787282DC" w:rsidR="00D631C6" w:rsidRDefault="008D207F" w:rsidP="00D631C6">
      <w:pPr>
        <w:rPr>
          <w:ins w:id="445" w:author="tang zijia" w:date="2023-08-19T17:12:00Z"/>
          <w:b/>
          <w:bCs/>
          <w:sz w:val="32"/>
          <w:szCs w:val="32"/>
        </w:rPr>
      </w:pPr>
      <w:ins w:id="446" w:author="tang zijia" w:date="2023-08-19T17:22:00Z">
        <w:r>
          <w:rPr>
            <w:b/>
            <w:bCs/>
            <w:sz w:val="32"/>
            <w:szCs w:val="32"/>
          </w:rPr>
          <w:t>Acknowledgment</w:t>
        </w:r>
      </w:ins>
    </w:p>
    <w:p w14:paraId="3A0353E6" w14:textId="5CF7EDA2" w:rsidR="00187AD5" w:rsidRDefault="00187AD5" w:rsidP="00941A17">
      <w:pPr>
        <w:rPr>
          <w:ins w:id="447" w:author="tang zijia" w:date="2023-08-19T22:16:00Z"/>
          <w:lang w:eastAsia="zh-CN"/>
        </w:rPr>
      </w:pPr>
      <w:ins w:id="448" w:author="tang zijia" w:date="2023-08-19T21:47:00Z">
        <w:r>
          <w:rPr>
            <w:rFonts w:hint="eastAsia"/>
            <w:lang w:eastAsia="zh-CN"/>
          </w:rPr>
          <w:t>I</w:t>
        </w:r>
        <w:r>
          <w:rPr>
            <w:lang w:eastAsia="zh-CN"/>
          </w:rPr>
          <w:t>t is my privilege to have the opportunity as an intern under the supervision of Prof. Song this summer.</w:t>
        </w:r>
      </w:ins>
      <w:ins w:id="449" w:author="tang zijia" w:date="2023-08-19T21:51:00Z">
        <w:r>
          <w:rPr>
            <w:lang w:eastAsia="zh-CN"/>
          </w:rPr>
          <w:t xml:space="preserve"> Previously, I had a few </w:t>
        </w:r>
      </w:ins>
      <w:ins w:id="450" w:author="tang zijia" w:date="2023-08-19T21:52:00Z">
        <w:r>
          <w:rPr>
            <w:lang w:eastAsia="zh-CN"/>
          </w:rPr>
          <w:t xml:space="preserve">experiences using deep learning for medical image analysis. </w:t>
        </w:r>
      </w:ins>
      <w:ins w:id="451" w:author="tang zijia" w:date="2023-08-19T21:53:00Z">
        <w:r>
          <w:rPr>
            <w:lang w:eastAsia="zh-CN"/>
          </w:rPr>
          <w:t>Therefore, Prof. Song</w:t>
        </w:r>
      </w:ins>
      <w:ins w:id="452" w:author="tang zijia" w:date="2023-08-19T21:54:00Z">
        <w:r>
          <w:rPr>
            <w:lang w:eastAsia="zh-CN"/>
          </w:rPr>
          <w:t xml:space="preserve"> hoped to exploit my previous experience and apply it to </w:t>
        </w:r>
      </w:ins>
      <w:ins w:id="453" w:author="tang zijia" w:date="2023-08-19T21:55:00Z">
        <w:r>
          <w:rPr>
            <w:lang w:eastAsia="zh-CN"/>
          </w:rPr>
          <w:t xml:space="preserve">the area of single-cell RNA-seq. </w:t>
        </w:r>
      </w:ins>
      <w:ins w:id="454" w:author="tang zijia" w:date="2023-08-19T22:01:00Z">
        <w:r w:rsidR="00C17B3B">
          <w:rPr>
            <w:lang w:eastAsia="zh-CN"/>
          </w:rPr>
          <w:t>Therefo</w:t>
        </w:r>
      </w:ins>
      <w:ins w:id="455" w:author="tang zijia" w:date="2023-08-19T22:02:00Z">
        <w:r w:rsidR="00C17B3B">
          <w:rPr>
            <w:lang w:eastAsia="zh-CN"/>
          </w:rPr>
          <w:t xml:space="preserve">re, she came up with the idea of </w:t>
        </w:r>
      </w:ins>
      <w:ins w:id="456" w:author="tang zijia" w:date="2023-08-19T22:05:00Z">
        <w:r w:rsidR="00C17B3B">
          <w:rPr>
            <w:lang w:eastAsia="zh-CN"/>
          </w:rPr>
          <w:t xml:space="preserve">single-cell perturbation </w:t>
        </w:r>
      </w:ins>
      <w:ins w:id="457" w:author="tang zijia" w:date="2023-08-19T22:07:00Z">
        <w:r w:rsidR="00C17B3B">
          <w:rPr>
            <w:lang w:eastAsia="zh-CN"/>
          </w:rPr>
          <w:t xml:space="preserve">using the generative model. </w:t>
        </w:r>
      </w:ins>
      <w:ins w:id="458" w:author="tang zijia" w:date="2023-08-19T22:11:00Z">
        <w:r w:rsidR="00F14FB3">
          <w:rPr>
            <w:lang w:eastAsia="zh-CN"/>
          </w:rPr>
          <w:t xml:space="preserve">At </w:t>
        </w:r>
      </w:ins>
      <w:ins w:id="459" w:author="tang zijia" w:date="2023-08-19T22:12:00Z">
        <w:r w:rsidR="00F14FB3">
          <w:rPr>
            <w:lang w:eastAsia="zh-CN"/>
          </w:rPr>
          <w:t xml:space="preserve">the </w:t>
        </w:r>
      </w:ins>
      <w:ins w:id="460" w:author="tang zijia" w:date="2023-08-19T22:11:00Z">
        <w:r w:rsidR="00F14FB3">
          <w:rPr>
            <w:lang w:eastAsia="zh-CN"/>
          </w:rPr>
          <w:t xml:space="preserve">current stage, scRNA-seq </w:t>
        </w:r>
      </w:ins>
      <w:ins w:id="461" w:author="tang zijia" w:date="2023-08-19T22:12:00Z">
        <w:r w:rsidR="00F14FB3">
          <w:rPr>
            <w:lang w:eastAsia="zh-CN"/>
          </w:rPr>
          <w:t>can generate sufficient gene expression for the control dataset. However,</w:t>
        </w:r>
      </w:ins>
      <w:ins w:id="462" w:author="tang zijia" w:date="2023-08-19T22:13:00Z">
        <w:r w:rsidR="00F14FB3">
          <w:rPr>
            <w:lang w:eastAsia="zh-CN"/>
          </w:rPr>
          <w:t xml:space="preserve"> it was not easy to get the data </w:t>
        </w:r>
      </w:ins>
      <w:ins w:id="463" w:author="tang zijia" w:date="2023-08-19T22:14:00Z">
        <w:r w:rsidR="00F14FB3">
          <w:rPr>
            <w:lang w:eastAsia="zh-CN"/>
          </w:rPr>
          <w:t>samples in response to the dr</w:t>
        </w:r>
      </w:ins>
      <w:ins w:id="464" w:author="tang zijia" w:date="2023-08-19T22:15:00Z">
        <w:r w:rsidR="00F14FB3">
          <w:rPr>
            <w:lang w:eastAsia="zh-CN"/>
          </w:rPr>
          <w:t>ugs</w:t>
        </w:r>
      </w:ins>
      <w:ins w:id="465" w:author="tang zijia" w:date="2023-08-19T22:14:00Z">
        <w:r w:rsidR="00F14FB3">
          <w:rPr>
            <w:lang w:eastAsia="zh-CN"/>
          </w:rPr>
          <w:t>,</w:t>
        </w:r>
      </w:ins>
      <w:ins w:id="466" w:author="tang zijia" w:date="2023-08-19T22:15:00Z">
        <w:r w:rsidR="00F14FB3">
          <w:rPr>
            <w:lang w:eastAsia="zh-CN"/>
          </w:rPr>
          <w:t xml:space="preserve"> doses and treatments, therefore we need to use computational tools to fill up the gap and gener</w:t>
        </w:r>
      </w:ins>
      <w:ins w:id="467" w:author="tang zijia" w:date="2023-08-19T22:16:00Z">
        <w:r w:rsidR="00F14FB3">
          <w:rPr>
            <w:lang w:eastAsia="zh-CN"/>
          </w:rPr>
          <w:t xml:space="preserve">ate the stimulation samples. </w:t>
        </w:r>
      </w:ins>
    </w:p>
    <w:p w14:paraId="2E6459B0" w14:textId="5AD175C0" w:rsidR="00F14FB3" w:rsidRDefault="00F14FB3" w:rsidP="00941A17">
      <w:pPr>
        <w:rPr>
          <w:ins w:id="468" w:author="tang zijia" w:date="2023-08-19T22:16:00Z"/>
          <w:lang w:eastAsia="zh-CN"/>
        </w:rPr>
      </w:pPr>
    </w:p>
    <w:p w14:paraId="309F2529" w14:textId="3809D97A" w:rsidR="00F14FB3" w:rsidRDefault="00F14FB3" w:rsidP="00941A17">
      <w:pPr>
        <w:rPr>
          <w:ins w:id="469" w:author="tang zijia" w:date="2023-08-19T22:34:00Z"/>
          <w:lang w:eastAsia="zh-CN"/>
        </w:rPr>
      </w:pPr>
      <w:ins w:id="470" w:author="tang zijia" w:date="2023-08-19T22:16:00Z">
        <w:r>
          <w:rPr>
            <w:lang w:eastAsia="zh-CN"/>
          </w:rPr>
          <w:lastRenderedPageBreak/>
          <w:t xml:space="preserve">The </w:t>
        </w:r>
      </w:ins>
      <w:ins w:id="471" w:author="tang zijia" w:date="2023-08-19T22:17:00Z">
        <w:r>
          <w:rPr>
            <w:lang w:eastAsia="zh-CN"/>
          </w:rPr>
          <w:t xml:space="preserve">perturbation task is very </w:t>
        </w:r>
      </w:ins>
      <w:ins w:id="472" w:author="tang zijia" w:date="2023-08-19T22:18:00Z">
        <w:r>
          <w:rPr>
            <w:lang w:eastAsia="zh-CN"/>
          </w:rPr>
          <w:t>challenging</w:t>
        </w:r>
      </w:ins>
      <w:ins w:id="473" w:author="tang zijia" w:date="2023-08-19T22:17:00Z">
        <w:r>
          <w:rPr>
            <w:lang w:eastAsia="zh-CN"/>
          </w:rPr>
          <w:t xml:space="preserve"> because </w:t>
        </w:r>
      </w:ins>
      <w:ins w:id="474" w:author="tang zijia" w:date="2023-08-19T22:18:00Z">
        <w:r>
          <w:rPr>
            <w:lang w:eastAsia="zh-CN"/>
          </w:rPr>
          <w:t xml:space="preserve">I didn’t have a strong background in bioinformatics, and I </w:t>
        </w:r>
      </w:ins>
      <w:ins w:id="475" w:author="tang zijia" w:date="2023-08-19T22:23:00Z">
        <w:r w:rsidR="00DE5E9A">
          <w:rPr>
            <w:lang w:eastAsia="zh-CN"/>
          </w:rPr>
          <w:t>spent a month</w:t>
        </w:r>
      </w:ins>
      <w:ins w:id="476" w:author="tang zijia" w:date="2023-08-19T22:18:00Z">
        <w:r>
          <w:rPr>
            <w:lang w:eastAsia="zh-CN"/>
          </w:rPr>
          <w:t xml:space="preserve"> </w:t>
        </w:r>
      </w:ins>
      <w:ins w:id="477" w:author="tang zijia" w:date="2023-08-19T22:23:00Z">
        <w:r w:rsidR="00DE5E9A">
          <w:rPr>
            <w:lang w:eastAsia="zh-CN"/>
          </w:rPr>
          <w:t>reading</w:t>
        </w:r>
      </w:ins>
      <w:ins w:id="478" w:author="tang zijia" w:date="2023-08-19T22:18:00Z">
        <w:r>
          <w:rPr>
            <w:lang w:eastAsia="zh-CN"/>
          </w:rPr>
          <w:t xml:space="preserve"> tens of previous papers to </w:t>
        </w:r>
      </w:ins>
      <w:ins w:id="479" w:author="tang zijia" w:date="2023-08-19T22:19:00Z">
        <w:r>
          <w:rPr>
            <w:lang w:eastAsia="zh-CN"/>
          </w:rPr>
          <w:t>get familiar with the topic.</w:t>
        </w:r>
      </w:ins>
      <w:ins w:id="480" w:author="tang zijia" w:date="2023-08-19T23:10:00Z">
        <w:r w:rsidR="005E6A3A">
          <w:rPr>
            <w:lang w:eastAsia="zh-CN"/>
          </w:rPr>
          <w:t xml:space="preserve"> </w:t>
        </w:r>
      </w:ins>
      <w:ins w:id="481" w:author="tang zijia" w:date="2023-08-19T22:19:00Z">
        <w:r>
          <w:rPr>
            <w:lang w:eastAsia="zh-CN"/>
          </w:rPr>
          <w:t>Thanks to</w:t>
        </w:r>
        <w:r w:rsidR="00DE5E9A">
          <w:rPr>
            <w:lang w:eastAsia="zh-CN"/>
          </w:rPr>
          <w:t xml:space="preserve"> scGEN, one of our benchm</w:t>
        </w:r>
      </w:ins>
      <w:ins w:id="482" w:author="tang zijia" w:date="2023-08-19T22:20:00Z">
        <w:r w:rsidR="00DE5E9A">
          <w:rPr>
            <w:lang w:eastAsia="zh-CN"/>
          </w:rPr>
          <w:t>arking, shared their codes</w:t>
        </w:r>
      </w:ins>
      <w:ins w:id="483" w:author="tang zijia" w:date="2023-08-19T22:54:00Z">
        <w:r w:rsidR="0086133A">
          <w:rPr>
            <w:lang w:eastAsia="zh-CN"/>
          </w:rPr>
          <w:t>,</w:t>
        </w:r>
      </w:ins>
      <w:ins w:id="484" w:author="tang zijia" w:date="2023-08-19T22:20:00Z">
        <w:r w:rsidR="00DE5E9A">
          <w:rPr>
            <w:lang w:eastAsia="zh-CN"/>
          </w:rPr>
          <w:t xml:space="preserve"> </w:t>
        </w:r>
      </w:ins>
      <w:ins w:id="485" w:author="tang zijia" w:date="2023-08-19T23:09:00Z">
        <w:r w:rsidR="005E6A3A">
          <w:rPr>
            <w:lang w:eastAsia="zh-CN"/>
          </w:rPr>
          <w:t>so</w:t>
        </w:r>
      </w:ins>
      <w:ins w:id="486" w:author="tang zijia" w:date="2023-08-19T22:20:00Z">
        <w:r w:rsidR="00DE5E9A">
          <w:rPr>
            <w:lang w:eastAsia="zh-CN"/>
          </w:rPr>
          <w:t xml:space="preserve"> Prof. Song recommend </w:t>
        </w:r>
      </w:ins>
      <w:ins w:id="487" w:author="tang zijia" w:date="2023-08-19T22:54:00Z">
        <w:r w:rsidR="0086133A">
          <w:rPr>
            <w:lang w:eastAsia="zh-CN"/>
          </w:rPr>
          <w:t>me</w:t>
        </w:r>
      </w:ins>
      <w:ins w:id="488" w:author="tang zijia" w:date="2023-08-19T23:10:00Z">
        <w:r w:rsidR="005E6A3A">
          <w:rPr>
            <w:lang w:eastAsia="zh-CN"/>
          </w:rPr>
          <w:t xml:space="preserve"> </w:t>
        </w:r>
      </w:ins>
      <w:ins w:id="489" w:author="tang zijia" w:date="2023-08-19T22:20:00Z">
        <w:r w:rsidR="00DE5E9A">
          <w:rPr>
            <w:lang w:eastAsia="zh-CN"/>
          </w:rPr>
          <w:t xml:space="preserve">start from </w:t>
        </w:r>
      </w:ins>
      <w:ins w:id="490" w:author="tang zijia" w:date="2023-08-19T22:21:00Z">
        <w:r w:rsidR="00DE5E9A">
          <w:rPr>
            <w:lang w:eastAsia="zh-CN"/>
          </w:rPr>
          <w:t xml:space="preserve">there and build up the pipeline step by step. Together, we download the dataset and rewrite the </w:t>
        </w:r>
      </w:ins>
      <w:ins w:id="491" w:author="tang zijia" w:date="2023-08-19T22:22:00Z">
        <w:r w:rsidR="00DE5E9A">
          <w:rPr>
            <w:lang w:eastAsia="zh-CN"/>
          </w:rPr>
          <w:t>TensorFlow</w:t>
        </w:r>
      </w:ins>
      <w:ins w:id="492" w:author="tang zijia" w:date="2023-08-19T22:21:00Z">
        <w:r w:rsidR="00DE5E9A">
          <w:rPr>
            <w:lang w:eastAsia="zh-CN"/>
          </w:rPr>
          <w:t xml:space="preserve"> </w:t>
        </w:r>
      </w:ins>
      <w:ins w:id="493" w:author="tang zijia" w:date="2023-08-19T22:22:00Z">
        <w:r w:rsidR="00DE5E9A">
          <w:rPr>
            <w:lang w:eastAsia="zh-CN"/>
          </w:rPr>
          <w:t>codes into the PyTorch-style code, and re-generate the performance as the paper described.</w:t>
        </w:r>
      </w:ins>
      <w:ins w:id="494" w:author="tang zijia" w:date="2023-08-19T23:12:00Z">
        <w:r w:rsidR="00B473C6">
          <w:rPr>
            <w:lang w:eastAsia="zh-CN"/>
          </w:rPr>
          <w:t xml:space="preserve"> </w:t>
        </w:r>
        <w:r w:rsidR="00B473C6">
          <w:rPr>
            <w:lang w:eastAsia="zh-CN"/>
          </w:rPr>
          <w:t xml:space="preserve">scGEN is a top journal paper published in Nature Methods, </w:t>
        </w:r>
      </w:ins>
      <w:ins w:id="495" w:author="tang zijia" w:date="2023-08-19T23:13:00Z">
        <w:r w:rsidR="00B473C6">
          <w:rPr>
            <w:lang w:eastAsia="zh-CN"/>
          </w:rPr>
          <w:t xml:space="preserve">and this paper provides solid results predicting the effect of perturbation which is hard to </w:t>
        </w:r>
      </w:ins>
      <w:ins w:id="496" w:author="tang zijia" w:date="2023-08-19T23:15:00Z">
        <w:r w:rsidR="00B473C6">
          <w:rPr>
            <w:lang w:eastAsia="zh-CN"/>
          </w:rPr>
          <w:t>improve</w:t>
        </w:r>
      </w:ins>
      <w:ins w:id="497" w:author="tang zijia" w:date="2023-08-19T23:12:00Z">
        <w:r w:rsidR="00B473C6">
          <w:rPr>
            <w:lang w:eastAsia="zh-CN"/>
          </w:rPr>
          <w:t>.</w:t>
        </w:r>
      </w:ins>
      <w:ins w:id="498" w:author="tang zijia" w:date="2023-08-19T22:22:00Z">
        <w:r w:rsidR="00DE5E9A">
          <w:rPr>
            <w:lang w:eastAsia="zh-CN"/>
          </w:rPr>
          <w:t xml:space="preserve"> </w:t>
        </w:r>
      </w:ins>
      <w:ins w:id="499" w:author="tang zijia" w:date="2023-08-19T23:12:00Z">
        <w:r w:rsidR="00B473C6">
          <w:rPr>
            <w:lang w:eastAsia="zh-CN"/>
          </w:rPr>
          <w:t>How</w:t>
        </w:r>
      </w:ins>
      <w:ins w:id="500" w:author="tang zijia" w:date="2023-08-19T23:13:00Z">
        <w:r w:rsidR="00B473C6">
          <w:rPr>
            <w:lang w:eastAsia="zh-CN"/>
          </w:rPr>
          <w:t>ever, w</w:t>
        </w:r>
      </w:ins>
      <w:ins w:id="501" w:author="tang zijia" w:date="2023-08-19T22:23:00Z">
        <w:r w:rsidR="00DE5E9A">
          <w:rPr>
            <w:lang w:eastAsia="zh-CN"/>
          </w:rPr>
          <w:t xml:space="preserve">hen I </w:t>
        </w:r>
      </w:ins>
      <w:ins w:id="502" w:author="tang zijia" w:date="2023-08-19T22:51:00Z">
        <w:r w:rsidR="0086133A">
          <w:rPr>
            <w:lang w:eastAsia="zh-CN"/>
          </w:rPr>
          <w:t>re-wrote</w:t>
        </w:r>
      </w:ins>
      <w:ins w:id="503" w:author="tang zijia" w:date="2023-08-19T22:23:00Z">
        <w:r w:rsidR="00DE5E9A">
          <w:rPr>
            <w:lang w:eastAsia="zh-CN"/>
          </w:rPr>
          <w:t xml:space="preserve"> the codes, I found that scGEN was</w:t>
        </w:r>
      </w:ins>
      <w:ins w:id="504" w:author="tang zijia" w:date="2023-08-19T22:24:00Z">
        <w:r w:rsidR="00DE5E9A">
          <w:rPr>
            <w:lang w:eastAsia="zh-CN"/>
          </w:rPr>
          <w:t xml:space="preserve"> using a fixed linear transformation matrix to transfer the control cells into the</w:t>
        </w:r>
      </w:ins>
      <w:ins w:id="505" w:author="tang zijia" w:date="2023-08-19T22:25:00Z">
        <w:r w:rsidR="00DE5E9A">
          <w:rPr>
            <w:lang w:eastAsia="zh-CN"/>
          </w:rPr>
          <w:t xml:space="preserve"> stimulation samples.</w:t>
        </w:r>
      </w:ins>
      <w:ins w:id="506" w:author="tang zijia" w:date="2023-08-19T22:28:00Z">
        <w:r w:rsidR="00DE5E9A">
          <w:rPr>
            <w:lang w:eastAsia="zh-CN"/>
          </w:rPr>
          <w:t xml:space="preserve"> </w:t>
        </w:r>
      </w:ins>
      <w:ins w:id="507" w:author="tang zijia" w:date="2023-08-19T22:55:00Z">
        <w:r w:rsidR="0086133A">
          <w:rPr>
            <w:lang w:eastAsia="zh-CN"/>
          </w:rPr>
          <w:t xml:space="preserve">From my perspective, scGEN did not reach the full potential of the neural network. </w:t>
        </w:r>
      </w:ins>
      <w:ins w:id="508" w:author="tang zijia" w:date="2023-08-19T22:29:00Z">
        <w:r w:rsidR="00DE5E9A">
          <w:rPr>
            <w:lang w:eastAsia="zh-CN"/>
          </w:rPr>
          <w:t xml:space="preserve">Therefore, I </w:t>
        </w:r>
      </w:ins>
      <w:ins w:id="509" w:author="tang zijia" w:date="2023-08-19T23:16:00Z">
        <w:r w:rsidR="00B473C6">
          <w:rPr>
            <w:lang w:eastAsia="zh-CN"/>
          </w:rPr>
          <w:t>spent months</w:t>
        </w:r>
      </w:ins>
      <w:ins w:id="510" w:author="tang zijia" w:date="2023-08-19T22:29:00Z">
        <w:r w:rsidR="00DE5E9A">
          <w:rPr>
            <w:lang w:eastAsia="zh-CN"/>
          </w:rPr>
          <w:t xml:space="preserve"> </w:t>
        </w:r>
      </w:ins>
      <w:ins w:id="511" w:author="tang zijia" w:date="2023-08-19T23:16:00Z">
        <w:r w:rsidR="00B473C6">
          <w:rPr>
            <w:lang w:eastAsia="zh-CN"/>
          </w:rPr>
          <w:t>replacing</w:t>
        </w:r>
      </w:ins>
      <w:ins w:id="512" w:author="tang zijia" w:date="2023-08-19T22:31:00Z">
        <w:r w:rsidR="00105F4C">
          <w:rPr>
            <w:lang w:eastAsia="zh-CN"/>
          </w:rPr>
          <w:t xml:space="preserve"> the linear transformation with </w:t>
        </w:r>
      </w:ins>
      <w:ins w:id="513" w:author="tang zijia" w:date="2023-08-19T22:32:00Z">
        <w:r w:rsidR="00105F4C">
          <w:rPr>
            <w:lang w:eastAsia="zh-CN"/>
          </w:rPr>
          <w:t>the different</w:t>
        </w:r>
      </w:ins>
      <w:ins w:id="514" w:author="tang zijia" w:date="2023-08-19T22:31:00Z">
        <w:r w:rsidR="00105F4C">
          <w:rPr>
            <w:lang w:eastAsia="zh-CN"/>
          </w:rPr>
          <w:t xml:space="preserve"> </w:t>
        </w:r>
      </w:ins>
      <w:ins w:id="515" w:author="tang zijia" w:date="2023-08-19T22:32:00Z">
        <w:r w:rsidR="00105F4C">
          <w:rPr>
            <w:lang w:eastAsia="zh-CN"/>
          </w:rPr>
          <w:t>components, such as using multi-layers, multi-encoders,</w:t>
        </w:r>
      </w:ins>
      <w:ins w:id="516" w:author="tang zijia" w:date="2023-08-19T22:33:00Z">
        <w:r w:rsidR="00105F4C">
          <w:rPr>
            <w:lang w:eastAsia="zh-CN"/>
          </w:rPr>
          <w:t xml:space="preserve"> </w:t>
        </w:r>
      </w:ins>
      <w:ins w:id="517" w:author="tang zijia" w:date="2023-08-19T22:32:00Z">
        <w:r w:rsidR="00105F4C">
          <w:rPr>
            <w:lang w:eastAsia="zh-CN"/>
          </w:rPr>
          <w:t xml:space="preserve">different loss </w:t>
        </w:r>
      </w:ins>
      <w:ins w:id="518" w:author="tang zijia" w:date="2023-08-19T22:33:00Z">
        <w:r w:rsidR="00105F4C">
          <w:rPr>
            <w:lang w:eastAsia="zh-CN"/>
          </w:rPr>
          <w:t>functions like weighted MSE loss</w:t>
        </w:r>
      </w:ins>
      <w:ins w:id="519" w:author="tang zijia" w:date="2023-08-19T22:53:00Z">
        <w:r w:rsidR="0086133A">
          <w:rPr>
            <w:lang w:eastAsia="zh-CN"/>
          </w:rPr>
          <w:t xml:space="preserve"> </w:t>
        </w:r>
      </w:ins>
      <w:ins w:id="520" w:author="tang zijia" w:date="2023-08-19T22:50:00Z">
        <w:r w:rsidR="00A23590">
          <w:rPr>
            <w:lang w:eastAsia="zh-CN"/>
          </w:rPr>
          <w:t xml:space="preserve">and </w:t>
        </w:r>
      </w:ins>
      <w:ins w:id="521" w:author="tang zijia" w:date="2023-08-19T22:33:00Z">
        <w:r w:rsidR="00105F4C">
          <w:rPr>
            <w:lang w:eastAsia="zh-CN"/>
          </w:rPr>
          <w:t>ZINB loss</w:t>
        </w:r>
      </w:ins>
      <w:ins w:id="522" w:author="tang zijia" w:date="2023-08-19T22:53:00Z">
        <w:r w:rsidR="0086133A">
          <w:rPr>
            <w:lang w:eastAsia="zh-CN"/>
          </w:rPr>
          <w:t>, and even other models such as GANs or VQVAE</w:t>
        </w:r>
      </w:ins>
      <w:ins w:id="523" w:author="tang zijia" w:date="2023-08-19T22:33:00Z">
        <w:r w:rsidR="00105F4C">
          <w:rPr>
            <w:lang w:eastAsia="zh-CN"/>
          </w:rPr>
          <w:t xml:space="preserve">. Finally, we found that </w:t>
        </w:r>
      </w:ins>
      <w:ins w:id="524" w:author="tang zijia" w:date="2023-08-19T22:54:00Z">
        <w:r w:rsidR="0086133A">
          <w:rPr>
            <w:lang w:eastAsia="zh-CN"/>
          </w:rPr>
          <w:t>applying a</w:t>
        </w:r>
      </w:ins>
      <w:ins w:id="525" w:author="tang zijia" w:date="2023-08-19T22:33:00Z">
        <w:r w:rsidR="00105F4C">
          <w:rPr>
            <w:lang w:eastAsia="zh-CN"/>
          </w:rPr>
          <w:t xml:space="preserve"> </w:t>
        </w:r>
      </w:ins>
      <w:ins w:id="526" w:author="tang zijia" w:date="2023-08-19T22:49:00Z">
        <w:r w:rsidR="00A23590">
          <w:rPr>
            <w:lang w:eastAsia="zh-CN"/>
          </w:rPr>
          <w:t>style encoder</w:t>
        </w:r>
      </w:ins>
      <w:ins w:id="527" w:author="tang zijia" w:date="2023-08-19T22:54:00Z">
        <w:r w:rsidR="0086133A">
          <w:rPr>
            <w:lang w:eastAsia="zh-CN"/>
          </w:rPr>
          <w:t xml:space="preserve"> on the original VAE</w:t>
        </w:r>
      </w:ins>
      <w:ins w:id="528" w:author="tang zijia" w:date="2023-08-19T22:33:00Z">
        <w:r w:rsidR="00105F4C">
          <w:rPr>
            <w:lang w:eastAsia="zh-CN"/>
          </w:rPr>
          <w:t xml:space="preserve"> can have </w:t>
        </w:r>
      </w:ins>
      <w:ins w:id="529" w:author="tang zijia" w:date="2023-08-19T22:54:00Z">
        <w:r w:rsidR="0086133A">
          <w:rPr>
            <w:lang w:eastAsia="zh-CN"/>
          </w:rPr>
          <w:t>the best</w:t>
        </w:r>
      </w:ins>
      <w:ins w:id="530" w:author="tang zijia" w:date="2023-08-19T22:33:00Z">
        <w:r w:rsidR="00105F4C">
          <w:rPr>
            <w:lang w:eastAsia="zh-CN"/>
          </w:rPr>
          <w:t xml:space="preserve"> performance. </w:t>
        </w:r>
      </w:ins>
    </w:p>
    <w:p w14:paraId="28545375" w14:textId="433C0021" w:rsidR="00300E2A" w:rsidRPr="00891BDA" w:rsidRDefault="00105F4C" w:rsidP="00300E2A">
      <w:pPr>
        <w:rPr>
          <w:ins w:id="531" w:author="tang zijia" w:date="2023-08-19T23:05:00Z"/>
          <w:lang w:eastAsia="zh-CN"/>
        </w:rPr>
      </w:pPr>
      <w:ins w:id="532" w:author="tang zijia" w:date="2023-08-19T22:34:00Z">
        <w:r>
          <w:rPr>
            <w:lang w:eastAsia="zh-CN"/>
          </w:rPr>
          <w:t xml:space="preserve">I would like to thank Prof. Song for her patience and insights during my internship </w:t>
        </w:r>
      </w:ins>
      <w:ins w:id="533" w:author="tang zijia" w:date="2023-08-19T22:35:00Z">
        <w:r>
          <w:rPr>
            <w:lang w:eastAsia="zh-CN"/>
          </w:rPr>
          <w:t>at</w:t>
        </w:r>
      </w:ins>
      <w:ins w:id="534" w:author="tang zijia" w:date="2023-08-19T22:34:00Z">
        <w:r>
          <w:rPr>
            <w:lang w:eastAsia="zh-CN"/>
          </w:rPr>
          <w:t xml:space="preserve"> </w:t>
        </w:r>
      </w:ins>
      <w:ins w:id="535" w:author="tang zijia" w:date="2023-08-19T22:39:00Z">
        <w:r>
          <w:rPr>
            <w:lang w:eastAsia="zh-CN"/>
          </w:rPr>
          <w:t>Wake Forest</w:t>
        </w:r>
      </w:ins>
      <w:ins w:id="536" w:author="tang zijia" w:date="2023-08-19T22:34:00Z">
        <w:r>
          <w:rPr>
            <w:lang w:eastAsia="zh-CN"/>
          </w:rPr>
          <w:t xml:space="preserve"> University. </w:t>
        </w:r>
      </w:ins>
      <w:ins w:id="537" w:author="tang zijia" w:date="2023-08-19T22:46:00Z">
        <w:r w:rsidR="00A23590">
          <w:rPr>
            <w:lang w:eastAsia="zh-CN"/>
          </w:rPr>
          <w:t>In</w:t>
        </w:r>
      </w:ins>
      <w:ins w:id="538" w:author="tang zijia" w:date="2023-08-19T22:35:00Z">
        <w:r>
          <w:rPr>
            <w:lang w:eastAsia="zh-CN"/>
          </w:rPr>
          <w:t xml:space="preserve"> the first few weeks, I didn’t have many ideas and I discussed </w:t>
        </w:r>
      </w:ins>
      <w:ins w:id="539" w:author="tang zijia" w:date="2023-08-19T22:46:00Z">
        <w:r w:rsidR="00A23590">
          <w:rPr>
            <w:lang w:eastAsia="zh-CN"/>
          </w:rPr>
          <w:t xml:space="preserve">them </w:t>
        </w:r>
      </w:ins>
      <w:ins w:id="540" w:author="tang zijia" w:date="2023-08-19T22:35:00Z">
        <w:r>
          <w:rPr>
            <w:lang w:eastAsia="zh-CN"/>
          </w:rPr>
          <w:t>with Prof.</w:t>
        </w:r>
      </w:ins>
      <w:ins w:id="541" w:author="tang zijia" w:date="2023-08-19T22:46:00Z">
        <w:r w:rsidR="00A23590">
          <w:rPr>
            <w:lang w:eastAsia="zh-CN"/>
          </w:rPr>
          <w:t xml:space="preserve"> </w:t>
        </w:r>
      </w:ins>
      <w:ins w:id="542" w:author="tang zijia" w:date="2023-08-19T22:35:00Z">
        <w:r>
          <w:rPr>
            <w:lang w:eastAsia="zh-CN"/>
          </w:rPr>
          <w:t xml:space="preserve">Song </w:t>
        </w:r>
      </w:ins>
      <w:ins w:id="543" w:author="tang zijia" w:date="2023-08-19T22:39:00Z">
        <w:r>
          <w:rPr>
            <w:lang w:eastAsia="zh-CN"/>
          </w:rPr>
          <w:t>every day</w:t>
        </w:r>
      </w:ins>
      <w:ins w:id="544" w:author="tang zijia" w:date="2023-08-19T22:35:00Z">
        <w:r>
          <w:rPr>
            <w:lang w:eastAsia="zh-CN"/>
          </w:rPr>
          <w:t>. She gave me many usefu</w:t>
        </w:r>
      </w:ins>
      <w:ins w:id="545" w:author="tang zijia" w:date="2023-08-19T22:36:00Z">
        <w:r>
          <w:rPr>
            <w:lang w:eastAsia="zh-CN"/>
          </w:rPr>
          <w:t xml:space="preserve">l suggestions, </w:t>
        </w:r>
      </w:ins>
      <w:ins w:id="546" w:author="tang zijia" w:date="2023-08-19T22:39:00Z">
        <w:r>
          <w:rPr>
            <w:lang w:eastAsia="zh-CN"/>
          </w:rPr>
          <w:t>hands-on</w:t>
        </w:r>
      </w:ins>
      <w:ins w:id="547" w:author="tang zijia" w:date="2023-08-19T22:36:00Z">
        <w:r>
          <w:rPr>
            <w:lang w:eastAsia="zh-CN"/>
          </w:rPr>
          <w:t xml:space="preserve"> </w:t>
        </w:r>
      </w:ins>
      <w:ins w:id="548" w:author="tang zijia" w:date="2023-08-19T22:39:00Z">
        <w:r>
          <w:rPr>
            <w:lang w:eastAsia="zh-CN"/>
          </w:rPr>
          <w:t xml:space="preserve">with my codes, and help me out in the right direction. </w:t>
        </w:r>
      </w:ins>
      <w:ins w:id="549" w:author="tang zijia" w:date="2023-08-19T22:44:00Z">
        <w:r w:rsidR="00A23590">
          <w:rPr>
            <w:lang w:eastAsia="zh-CN"/>
          </w:rPr>
          <w:t xml:space="preserve">When I figure out the methodology and </w:t>
        </w:r>
      </w:ins>
      <w:ins w:id="550" w:author="tang zijia" w:date="2023-08-19T22:45:00Z">
        <w:r w:rsidR="00A23590">
          <w:rPr>
            <w:lang w:eastAsia="zh-CN"/>
          </w:rPr>
          <w:t xml:space="preserve">was </w:t>
        </w:r>
      </w:ins>
      <w:ins w:id="551" w:author="tang zijia" w:date="2023-08-19T22:44:00Z">
        <w:r w:rsidR="00A23590">
          <w:rPr>
            <w:lang w:eastAsia="zh-CN"/>
          </w:rPr>
          <w:t>prepar</w:t>
        </w:r>
      </w:ins>
      <w:ins w:id="552" w:author="tang zijia" w:date="2023-08-19T22:45:00Z">
        <w:r w:rsidR="00A23590">
          <w:rPr>
            <w:lang w:eastAsia="zh-CN"/>
          </w:rPr>
          <w:t>ing</w:t>
        </w:r>
      </w:ins>
      <w:ins w:id="553" w:author="tang zijia" w:date="2023-08-19T22:44:00Z">
        <w:r w:rsidR="00A23590">
          <w:rPr>
            <w:lang w:eastAsia="zh-CN"/>
          </w:rPr>
          <w:t xml:space="preserve"> for the final </w:t>
        </w:r>
      </w:ins>
      <w:ins w:id="554" w:author="tang zijia" w:date="2023-08-19T22:45:00Z">
        <w:r w:rsidR="00A23590">
          <w:rPr>
            <w:lang w:eastAsia="zh-CN"/>
          </w:rPr>
          <w:t xml:space="preserve">manuscript, Prof. Song taught me a lot </w:t>
        </w:r>
      </w:ins>
      <w:ins w:id="555" w:author="tang zijia" w:date="2023-08-19T22:46:00Z">
        <w:r w:rsidR="00A23590">
          <w:rPr>
            <w:lang w:eastAsia="zh-CN"/>
          </w:rPr>
          <w:t>about</w:t>
        </w:r>
      </w:ins>
      <w:ins w:id="556" w:author="tang zijia" w:date="2023-08-19T22:45:00Z">
        <w:r w:rsidR="00A23590">
          <w:rPr>
            <w:lang w:eastAsia="zh-CN"/>
          </w:rPr>
          <w:t xml:space="preserve"> how to draw the figures, and how to write the</w:t>
        </w:r>
      </w:ins>
      <w:ins w:id="557" w:author="tang zijia" w:date="2023-08-19T22:46:00Z">
        <w:r w:rsidR="00A23590">
          <w:rPr>
            <w:lang w:eastAsia="zh-CN"/>
          </w:rPr>
          <w:t xml:space="preserve"> manuscripts academically. </w:t>
        </w:r>
      </w:ins>
      <w:ins w:id="558" w:author="tang zijia" w:date="2023-08-19T23:01:00Z">
        <w:r w:rsidR="00300E2A">
          <w:rPr>
            <w:lang w:eastAsia="zh-CN"/>
          </w:rPr>
          <w:t xml:space="preserve">We went over </w:t>
        </w:r>
      </w:ins>
      <w:ins w:id="559" w:author="tang zijia" w:date="2023-08-19T23:04:00Z">
        <w:r w:rsidR="00300E2A">
          <w:rPr>
            <w:lang w:eastAsia="zh-CN"/>
          </w:rPr>
          <w:t xml:space="preserve">how to choose </w:t>
        </w:r>
      </w:ins>
      <w:ins w:id="560" w:author="tang zijia" w:date="2023-08-19T23:03:00Z">
        <w:r w:rsidR="00300E2A">
          <w:rPr>
            <w:lang w:eastAsia="zh-CN"/>
          </w:rPr>
          <w:t xml:space="preserve">the word </w:t>
        </w:r>
      </w:ins>
      <w:ins w:id="561" w:author="tang zijia" w:date="2023-08-19T23:04:00Z">
        <w:r w:rsidR="00300E2A">
          <w:rPr>
            <w:lang w:eastAsia="zh-CN"/>
          </w:rPr>
          <w:t>to</w:t>
        </w:r>
      </w:ins>
      <w:ins w:id="562" w:author="tang zijia" w:date="2023-08-19T23:17:00Z">
        <w:r w:rsidR="00B473C6">
          <w:rPr>
            <w:lang w:eastAsia="zh-CN"/>
          </w:rPr>
          <w:t xml:space="preserve"> </w:t>
        </w:r>
      </w:ins>
      <w:ins w:id="563" w:author="tang zijia" w:date="2023-08-19T23:04:00Z">
        <w:r w:rsidR="00300E2A">
          <w:rPr>
            <w:lang w:eastAsia="zh-CN"/>
          </w:rPr>
          <w:t xml:space="preserve">clarify a sentence, how to polish the figures and manuscripts, </w:t>
        </w:r>
      </w:ins>
      <w:ins w:id="564" w:author="tang zijia" w:date="2023-08-19T23:05:00Z">
        <w:r w:rsidR="00300E2A">
          <w:rPr>
            <w:lang w:eastAsia="zh-CN"/>
          </w:rPr>
          <w:t>and how to correctly insert the format</w:t>
        </w:r>
      </w:ins>
      <w:ins w:id="565" w:author="tang zijia" w:date="2023-08-19T23:17:00Z">
        <w:r w:rsidR="00B473C6">
          <w:rPr>
            <w:lang w:eastAsia="zh-CN"/>
          </w:rPr>
          <w:t>s</w:t>
        </w:r>
      </w:ins>
      <w:ins w:id="566" w:author="tang zijia" w:date="2023-08-19T23:05:00Z">
        <w:r w:rsidR="00300E2A">
          <w:rPr>
            <w:lang w:eastAsia="zh-CN"/>
          </w:rPr>
          <w:t xml:space="preserve"> and references.</w:t>
        </w:r>
      </w:ins>
      <w:ins w:id="567" w:author="tang zijia" w:date="2023-08-19T23:08:00Z">
        <w:r w:rsidR="005E6A3A">
          <w:rPr>
            <w:lang w:eastAsia="zh-CN"/>
          </w:rPr>
          <w:t xml:space="preserve"> </w:t>
        </w:r>
        <w:r w:rsidR="005E6A3A" w:rsidRPr="00891BDA">
          <w:rPr>
            <w:lang w:eastAsia="zh-CN"/>
          </w:rPr>
          <w:t xml:space="preserve">It is </w:t>
        </w:r>
        <w:r w:rsidR="005E6A3A">
          <w:rPr>
            <w:lang w:eastAsia="zh-CN"/>
          </w:rPr>
          <w:t>Prof. Song</w:t>
        </w:r>
        <w:r w:rsidR="005E6A3A" w:rsidRPr="00891BDA">
          <w:rPr>
            <w:lang w:eastAsia="zh-CN"/>
          </w:rPr>
          <w:t xml:space="preserve"> that showed me a bright new world of computational biology and generati</w:t>
        </w:r>
      </w:ins>
      <w:ins w:id="568" w:author="tang zijia" w:date="2023-08-19T23:17:00Z">
        <w:r w:rsidR="00B473C6">
          <w:rPr>
            <w:lang w:eastAsia="zh-CN"/>
          </w:rPr>
          <w:t>ve</w:t>
        </w:r>
      </w:ins>
      <w:ins w:id="569" w:author="tang zijia" w:date="2023-08-19T23:08:00Z">
        <w:r w:rsidR="005E6A3A" w:rsidRPr="00891BDA">
          <w:rPr>
            <w:lang w:eastAsia="zh-CN"/>
          </w:rPr>
          <w:t xml:space="preserve"> models and provided a platform where I can test all my thoughts.</w:t>
        </w:r>
      </w:ins>
      <w:ins w:id="570" w:author="tang zijia" w:date="2023-08-19T23:05:00Z">
        <w:r w:rsidR="00300E2A">
          <w:rPr>
            <w:lang w:eastAsia="zh-CN"/>
          </w:rPr>
          <w:t xml:space="preserve"> </w:t>
        </w:r>
      </w:ins>
      <w:ins w:id="571" w:author="tang zijia" w:date="2023-08-19T23:06:00Z">
        <w:r w:rsidR="005E6A3A">
          <w:rPr>
            <w:lang w:eastAsia="zh-CN"/>
          </w:rPr>
          <w:t xml:space="preserve">As a high school student, building up a paper from scratch is </w:t>
        </w:r>
      </w:ins>
      <w:ins w:id="572" w:author="tang zijia" w:date="2023-08-19T23:18:00Z">
        <w:r w:rsidR="00B473C6">
          <w:rPr>
            <w:lang w:eastAsia="zh-CN"/>
          </w:rPr>
          <w:t>an</w:t>
        </w:r>
      </w:ins>
      <w:ins w:id="573" w:author="tang zijia" w:date="2023-08-19T23:07:00Z">
        <w:r w:rsidR="005E6A3A">
          <w:rPr>
            <w:lang w:eastAsia="zh-CN"/>
          </w:rPr>
          <w:t xml:space="preserve"> </w:t>
        </w:r>
      </w:ins>
      <w:ins w:id="574" w:author="tang zijia" w:date="2023-08-19T23:18:00Z">
        <w:r w:rsidR="00B473C6">
          <w:rPr>
            <w:lang w:eastAsia="zh-CN"/>
          </w:rPr>
          <w:t>unforgettable</w:t>
        </w:r>
      </w:ins>
      <w:ins w:id="575" w:author="tang zijia" w:date="2023-08-19T23:07:00Z">
        <w:r w:rsidR="005E6A3A">
          <w:rPr>
            <w:lang w:eastAsia="zh-CN"/>
          </w:rPr>
          <w:t xml:space="preserve"> experience</w:t>
        </w:r>
      </w:ins>
      <w:ins w:id="576" w:author="tang zijia" w:date="2023-08-19T23:08:00Z">
        <w:r w:rsidR="005E6A3A">
          <w:rPr>
            <w:lang w:eastAsia="zh-CN"/>
          </w:rPr>
          <w:t xml:space="preserve">. </w:t>
        </w:r>
      </w:ins>
      <w:ins w:id="577" w:author="tang zijia" w:date="2023-08-19T23:05:00Z">
        <w:r w:rsidR="00300E2A" w:rsidRPr="00891BDA">
          <w:rPr>
            <w:lang w:eastAsia="zh-CN"/>
          </w:rPr>
          <w:t xml:space="preserve">I believe this experience would greatly benefit me in </w:t>
        </w:r>
      </w:ins>
      <w:ins w:id="578" w:author="tang zijia" w:date="2023-08-19T23:18:00Z">
        <w:r w:rsidR="00B473C6">
          <w:rPr>
            <w:lang w:eastAsia="zh-CN"/>
          </w:rPr>
          <w:t>my</w:t>
        </w:r>
      </w:ins>
      <w:ins w:id="579" w:author="tang zijia" w:date="2023-08-19T23:05:00Z">
        <w:r w:rsidR="00300E2A" w:rsidRPr="00891BDA">
          <w:rPr>
            <w:lang w:eastAsia="zh-CN"/>
          </w:rPr>
          <w:t xml:space="preserve"> future</w:t>
        </w:r>
      </w:ins>
      <w:ins w:id="580" w:author="tang zijia" w:date="2023-08-19T23:18:00Z">
        <w:r w:rsidR="00B473C6">
          <w:rPr>
            <w:lang w:eastAsia="zh-CN"/>
          </w:rPr>
          <w:t xml:space="preserve"> research career</w:t>
        </w:r>
      </w:ins>
      <w:ins w:id="581" w:author="tang zijia" w:date="2023-08-19T23:05:00Z">
        <w:r w:rsidR="00300E2A" w:rsidRPr="00891BDA">
          <w:rPr>
            <w:lang w:eastAsia="zh-CN"/>
          </w:rPr>
          <w:t>.</w:t>
        </w:r>
      </w:ins>
    </w:p>
    <w:p w14:paraId="53E29E1D" w14:textId="2BC9E2D7" w:rsidR="008D207F" w:rsidDel="008D207F" w:rsidRDefault="008D207F" w:rsidP="00D631C6">
      <w:pPr>
        <w:rPr>
          <w:del w:id="582" w:author="tang zijia" w:date="2023-08-19T17:11:00Z"/>
        </w:rPr>
      </w:pPr>
    </w:p>
    <w:p w14:paraId="781AD0CA" w14:textId="77777777" w:rsidR="005B1E30" w:rsidRDefault="005B1E30" w:rsidP="00AC6938"/>
    <w:p w14:paraId="07E1722B" w14:textId="77777777" w:rsidR="00AC6938" w:rsidRPr="00A23827" w:rsidRDefault="00AC6938" w:rsidP="00AC6938">
      <w:pPr>
        <w:rPr>
          <w:b/>
          <w:bCs/>
          <w:sz w:val="44"/>
          <w:szCs w:val="44"/>
          <w:lang w:eastAsia="zh-CN"/>
        </w:rPr>
      </w:pPr>
      <w:r w:rsidRPr="00A23827">
        <w:rPr>
          <w:rFonts w:hint="eastAsia"/>
          <w:b/>
          <w:bCs/>
          <w:sz w:val="44"/>
          <w:szCs w:val="44"/>
          <w:lang w:eastAsia="zh-CN"/>
        </w:rPr>
        <w:t>Re</w:t>
      </w:r>
      <w:r w:rsidRPr="00A23827">
        <w:rPr>
          <w:b/>
          <w:bCs/>
          <w:sz w:val="44"/>
          <w:szCs w:val="44"/>
          <w:lang w:eastAsia="zh-CN"/>
        </w:rPr>
        <w:t>ference</w:t>
      </w:r>
    </w:p>
    <w:p w14:paraId="15728A6D" w14:textId="77777777" w:rsidR="00303180" w:rsidRPr="00303180" w:rsidRDefault="00AC6938" w:rsidP="00303180">
      <w:pPr>
        <w:pStyle w:val="EndNoteBibliography"/>
        <w:spacing w:after="0"/>
        <w:ind w:left="720" w:hanging="720"/>
        <w:rPr>
          <w:noProof/>
        </w:rPr>
      </w:pPr>
      <w:r>
        <w:rPr>
          <w:lang w:eastAsia="zh-CN"/>
        </w:rPr>
        <w:fldChar w:fldCharType="begin"/>
      </w:r>
      <w:r>
        <w:rPr>
          <w:lang w:eastAsia="zh-CN"/>
        </w:rPr>
        <w:instrText xml:space="preserve"> ADDIN EN.REFLIST </w:instrText>
      </w:r>
      <w:r>
        <w:rPr>
          <w:lang w:eastAsia="zh-CN"/>
        </w:rPr>
        <w:fldChar w:fldCharType="separate"/>
      </w:r>
      <w:r w:rsidR="00303180" w:rsidRPr="00303180">
        <w:rPr>
          <w:noProof/>
        </w:rPr>
        <w:t>1.</w:t>
      </w:r>
      <w:r w:rsidR="00303180" w:rsidRPr="00303180">
        <w:rPr>
          <w:noProof/>
        </w:rPr>
        <w:tab/>
        <w:t xml:space="preserve">Baron, M., et al., </w:t>
      </w:r>
      <w:r w:rsidR="00303180" w:rsidRPr="00303180">
        <w:rPr>
          <w:i/>
          <w:noProof/>
        </w:rPr>
        <w:t>A single-cell transcriptomic map of the human and mouse pancreas reveals inter-and intra-cell population structure.</w:t>
      </w:r>
      <w:r w:rsidR="00303180" w:rsidRPr="00303180">
        <w:rPr>
          <w:noProof/>
        </w:rPr>
        <w:t xml:space="preserve"> Cell systems, 2016. </w:t>
      </w:r>
      <w:r w:rsidR="00303180" w:rsidRPr="00303180">
        <w:rPr>
          <w:b/>
          <w:noProof/>
        </w:rPr>
        <w:t>3</w:t>
      </w:r>
      <w:r w:rsidR="00303180" w:rsidRPr="00303180">
        <w:rPr>
          <w:noProof/>
        </w:rPr>
        <w:t>(4): p. 346-360. e4.</w:t>
      </w:r>
    </w:p>
    <w:p w14:paraId="0931B15B" w14:textId="77777777" w:rsidR="00303180" w:rsidRPr="00303180" w:rsidRDefault="00303180" w:rsidP="00303180">
      <w:pPr>
        <w:pStyle w:val="EndNoteBibliography"/>
        <w:spacing w:after="0"/>
        <w:ind w:left="720" w:hanging="720"/>
        <w:rPr>
          <w:noProof/>
        </w:rPr>
      </w:pPr>
      <w:r w:rsidRPr="00303180">
        <w:rPr>
          <w:noProof/>
        </w:rPr>
        <w:t>2.</w:t>
      </w:r>
      <w:r w:rsidRPr="00303180">
        <w:rPr>
          <w:noProof/>
        </w:rPr>
        <w:tab/>
        <w:t xml:space="preserve">Puram, S.V., et al., </w:t>
      </w:r>
      <w:r w:rsidRPr="00303180">
        <w:rPr>
          <w:i/>
          <w:noProof/>
        </w:rPr>
        <w:t>Single-cell transcriptomic analysis of primary and metastatic tumor ecosystems in head and neck cancer.</w:t>
      </w:r>
      <w:r w:rsidRPr="00303180">
        <w:rPr>
          <w:noProof/>
        </w:rPr>
        <w:t xml:space="preserve"> Cell, 2017. </w:t>
      </w:r>
      <w:r w:rsidRPr="00303180">
        <w:rPr>
          <w:b/>
          <w:noProof/>
        </w:rPr>
        <w:t>171</w:t>
      </w:r>
      <w:r w:rsidRPr="00303180">
        <w:rPr>
          <w:noProof/>
        </w:rPr>
        <w:t>(7): p. 1611-1624. e24.</w:t>
      </w:r>
    </w:p>
    <w:p w14:paraId="37F51D20" w14:textId="77777777" w:rsidR="00303180" w:rsidRPr="00303180" w:rsidRDefault="00303180" w:rsidP="00303180">
      <w:pPr>
        <w:pStyle w:val="EndNoteBibliography"/>
        <w:spacing w:after="0"/>
        <w:ind w:left="720" w:hanging="720"/>
        <w:rPr>
          <w:noProof/>
        </w:rPr>
      </w:pPr>
      <w:r w:rsidRPr="00303180">
        <w:rPr>
          <w:noProof/>
        </w:rPr>
        <w:t>3.</w:t>
      </w:r>
      <w:r w:rsidRPr="00303180">
        <w:rPr>
          <w:noProof/>
        </w:rPr>
        <w:tab/>
        <w:t xml:space="preserve">Athanasiadis, E.I., et al., </w:t>
      </w:r>
      <w:r w:rsidRPr="00303180">
        <w:rPr>
          <w:i/>
          <w:noProof/>
        </w:rPr>
        <w:t>Single-cell RNA-sequencing uncovers transcriptional states and fate decisions in haematopoiesis.</w:t>
      </w:r>
      <w:r w:rsidRPr="00303180">
        <w:rPr>
          <w:noProof/>
        </w:rPr>
        <w:t xml:space="preserve"> Nature communications, 2017. </w:t>
      </w:r>
      <w:r w:rsidRPr="00303180">
        <w:rPr>
          <w:b/>
          <w:noProof/>
        </w:rPr>
        <w:t>8</w:t>
      </w:r>
      <w:r w:rsidRPr="00303180">
        <w:rPr>
          <w:noProof/>
        </w:rPr>
        <w:t>(1): p. 2045.</w:t>
      </w:r>
    </w:p>
    <w:p w14:paraId="156159BF" w14:textId="77777777" w:rsidR="00303180" w:rsidRPr="00303180" w:rsidRDefault="00303180" w:rsidP="00303180">
      <w:pPr>
        <w:pStyle w:val="EndNoteBibliography"/>
        <w:spacing w:after="0"/>
        <w:ind w:left="720" w:hanging="720"/>
        <w:rPr>
          <w:noProof/>
        </w:rPr>
      </w:pPr>
      <w:r w:rsidRPr="00303180">
        <w:rPr>
          <w:noProof/>
        </w:rPr>
        <w:t>4.</w:t>
      </w:r>
      <w:r w:rsidRPr="00303180">
        <w:rPr>
          <w:noProof/>
        </w:rPr>
        <w:tab/>
        <w:t xml:space="preserve">Azizi, E., et al., </w:t>
      </w:r>
      <w:r w:rsidRPr="00303180">
        <w:rPr>
          <w:i/>
          <w:noProof/>
        </w:rPr>
        <w:t>Single-cell map of diverse immune phenotypes in the breast tumor microenvironment.</w:t>
      </w:r>
      <w:r w:rsidRPr="00303180">
        <w:rPr>
          <w:noProof/>
        </w:rPr>
        <w:t xml:space="preserve"> Cell, 2018. </w:t>
      </w:r>
      <w:r w:rsidRPr="00303180">
        <w:rPr>
          <w:b/>
          <w:noProof/>
        </w:rPr>
        <w:t>174</w:t>
      </w:r>
      <w:r w:rsidRPr="00303180">
        <w:rPr>
          <w:noProof/>
        </w:rPr>
        <w:t>(5): p. 1293-1308. e36.</w:t>
      </w:r>
    </w:p>
    <w:p w14:paraId="24CB8391" w14:textId="77777777" w:rsidR="00303180" w:rsidRPr="00303180" w:rsidRDefault="00303180" w:rsidP="00303180">
      <w:pPr>
        <w:pStyle w:val="EndNoteBibliography"/>
        <w:spacing w:after="0"/>
        <w:ind w:left="720" w:hanging="720"/>
        <w:rPr>
          <w:noProof/>
        </w:rPr>
      </w:pPr>
      <w:r w:rsidRPr="00303180">
        <w:rPr>
          <w:noProof/>
        </w:rPr>
        <w:lastRenderedPageBreak/>
        <w:t>5.</w:t>
      </w:r>
      <w:r w:rsidRPr="00303180">
        <w:rPr>
          <w:noProof/>
        </w:rPr>
        <w:tab/>
        <w:t xml:space="preserve">Cusanovich, D.A., et al., </w:t>
      </w:r>
      <w:r w:rsidRPr="00303180">
        <w:rPr>
          <w:i/>
          <w:noProof/>
        </w:rPr>
        <w:t>A single-cell atlas of in vivo mammalian chromatin accessibility.</w:t>
      </w:r>
      <w:r w:rsidRPr="00303180">
        <w:rPr>
          <w:noProof/>
        </w:rPr>
        <w:t xml:space="preserve"> Cell, 2018. </w:t>
      </w:r>
      <w:r w:rsidRPr="00303180">
        <w:rPr>
          <w:b/>
          <w:noProof/>
        </w:rPr>
        <w:t>174</w:t>
      </w:r>
      <w:r w:rsidRPr="00303180">
        <w:rPr>
          <w:noProof/>
        </w:rPr>
        <w:t>(5): p. 1309-1324. e18.</w:t>
      </w:r>
    </w:p>
    <w:p w14:paraId="75CADF6B" w14:textId="77777777" w:rsidR="00303180" w:rsidRPr="00303180" w:rsidRDefault="00303180" w:rsidP="00303180">
      <w:pPr>
        <w:pStyle w:val="EndNoteBibliography"/>
        <w:spacing w:after="0"/>
        <w:ind w:left="720" w:hanging="720"/>
        <w:rPr>
          <w:noProof/>
        </w:rPr>
      </w:pPr>
      <w:r w:rsidRPr="00303180">
        <w:rPr>
          <w:noProof/>
        </w:rPr>
        <w:t>6.</w:t>
      </w:r>
      <w:r w:rsidRPr="00303180">
        <w:rPr>
          <w:noProof/>
        </w:rPr>
        <w:tab/>
        <w:t xml:space="preserve">Muraro, M.J., et al., </w:t>
      </w:r>
      <w:r w:rsidRPr="00303180">
        <w:rPr>
          <w:i/>
          <w:noProof/>
        </w:rPr>
        <w:t>A single-cell transcriptome atlas of the human pancreas.</w:t>
      </w:r>
      <w:r w:rsidRPr="00303180">
        <w:rPr>
          <w:noProof/>
        </w:rPr>
        <w:t xml:space="preserve"> Cell systems, 2016. </w:t>
      </w:r>
      <w:r w:rsidRPr="00303180">
        <w:rPr>
          <w:b/>
          <w:noProof/>
        </w:rPr>
        <w:t>3</w:t>
      </w:r>
      <w:r w:rsidRPr="00303180">
        <w:rPr>
          <w:noProof/>
        </w:rPr>
        <w:t>(4): p. 385-394. e3.</w:t>
      </w:r>
    </w:p>
    <w:p w14:paraId="2DF36EA4" w14:textId="77777777" w:rsidR="00303180" w:rsidRPr="00303180" w:rsidRDefault="00303180" w:rsidP="00303180">
      <w:pPr>
        <w:pStyle w:val="EndNoteBibliography"/>
        <w:spacing w:after="0"/>
        <w:ind w:left="720" w:hanging="720"/>
        <w:rPr>
          <w:noProof/>
        </w:rPr>
      </w:pPr>
      <w:r w:rsidRPr="00303180">
        <w:rPr>
          <w:noProof/>
        </w:rPr>
        <w:t>7.</w:t>
      </w:r>
      <w:r w:rsidRPr="00303180">
        <w:rPr>
          <w:noProof/>
        </w:rPr>
        <w:tab/>
        <w:t xml:space="preserve">Iram, T. and T.M. Consortium, </w:t>
      </w:r>
      <w:r w:rsidRPr="00303180">
        <w:rPr>
          <w:i/>
          <w:noProof/>
        </w:rPr>
        <w:t>Single-cell transcriptomics of 20 mouse organs creates a Tabula Muris.</w:t>
      </w:r>
      <w:r w:rsidRPr="00303180">
        <w:rPr>
          <w:noProof/>
        </w:rPr>
        <w:t xml:space="preserve"> Nature, 2018. </w:t>
      </w:r>
      <w:r w:rsidRPr="00303180">
        <w:rPr>
          <w:b/>
          <w:noProof/>
        </w:rPr>
        <w:t>562</w:t>
      </w:r>
      <w:r w:rsidRPr="00303180">
        <w:rPr>
          <w:noProof/>
        </w:rPr>
        <w:t>(7727): p. 367-372.</w:t>
      </w:r>
    </w:p>
    <w:p w14:paraId="5FFF224C" w14:textId="77777777" w:rsidR="00303180" w:rsidRPr="00303180" w:rsidRDefault="00303180" w:rsidP="00303180">
      <w:pPr>
        <w:pStyle w:val="EndNoteBibliography"/>
        <w:spacing w:after="0"/>
        <w:ind w:left="720" w:hanging="720"/>
        <w:rPr>
          <w:noProof/>
        </w:rPr>
      </w:pPr>
      <w:r w:rsidRPr="00303180">
        <w:rPr>
          <w:noProof/>
        </w:rPr>
        <w:t>8.</w:t>
      </w:r>
      <w:r w:rsidRPr="00303180">
        <w:rPr>
          <w:noProof/>
        </w:rPr>
        <w:tab/>
        <w:t xml:space="preserve">Buenrostro, J.D., et al., </w:t>
      </w:r>
      <w:r w:rsidRPr="00303180">
        <w:rPr>
          <w:i/>
          <w:noProof/>
        </w:rPr>
        <w:t>Integrated single-cell analysis maps the continuous regulatory landscape of human hematopoietic differentiation.</w:t>
      </w:r>
      <w:r w:rsidRPr="00303180">
        <w:rPr>
          <w:noProof/>
        </w:rPr>
        <w:t xml:space="preserve"> Cell, 2018. </w:t>
      </w:r>
      <w:r w:rsidRPr="00303180">
        <w:rPr>
          <w:b/>
          <w:noProof/>
        </w:rPr>
        <w:t>173</w:t>
      </w:r>
      <w:r w:rsidRPr="00303180">
        <w:rPr>
          <w:noProof/>
        </w:rPr>
        <w:t>(6): p. 1535-1548. e16.</w:t>
      </w:r>
    </w:p>
    <w:p w14:paraId="0256C5D6" w14:textId="77777777" w:rsidR="00303180" w:rsidRPr="00303180" w:rsidRDefault="00303180" w:rsidP="00303180">
      <w:pPr>
        <w:pStyle w:val="EndNoteBibliography"/>
        <w:spacing w:after="0"/>
        <w:ind w:left="720" w:hanging="720"/>
        <w:rPr>
          <w:noProof/>
        </w:rPr>
      </w:pPr>
      <w:r w:rsidRPr="00303180">
        <w:rPr>
          <w:noProof/>
        </w:rPr>
        <w:t>9.</w:t>
      </w:r>
      <w:r w:rsidRPr="00303180">
        <w:rPr>
          <w:noProof/>
        </w:rPr>
        <w:tab/>
        <w:t xml:space="preserve">Jagadeesh, K.A., et al., </w:t>
      </w:r>
      <w:r w:rsidRPr="00303180">
        <w:rPr>
          <w:i/>
          <w:noProof/>
        </w:rPr>
        <w:t>Identifying disease-critical cell types and cellular processes by integrating single-cell RNA-sequencing and human genetics.</w:t>
      </w:r>
      <w:r w:rsidRPr="00303180">
        <w:rPr>
          <w:noProof/>
        </w:rPr>
        <w:t xml:space="preserve"> Nature genetics, 2022. </w:t>
      </w:r>
      <w:r w:rsidRPr="00303180">
        <w:rPr>
          <w:b/>
          <w:noProof/>
        </w:rPr>
        <w:t>54</w:t>
      </w:r>
      <w:r w:rsidRPr="00303180">
        <w:rPr>
          <w:noProof/>
        </w:rPr>
        <w:t>(10): p. 1479-1492.</w:t>
      </w:r>
    </w:p>
    <w:p w14:paraId="407F0C15" w14:textId="77777777" w:rsidR="00303180" w:rsidRPr="00303180" w:rsidRDefault="00303180" w:rsidP="00303180">
      <w:pPr>
        <w:pStyle w:val="EndNoteBibliography"/>
        <w:spacing w:after="0"/>
        <w:ind w:left="720" w:hanging="720"/>
        <w:rPr>
          <w:noProof/>
        </w:rPr>
      </w:pPr>
      <w:r w:rsidRPr="00303180">
        <w:rPr>
          <w:noProof/>
        </w:rPr>
        <w:t>10.</w:t>
      </w:r>
      <w:r w:rsidRPr="00303180">
        <w:rPr>
          <w:noProof/>
        </w:rPr>
        <w:tab/>
        <w:t xml:space="preserve">Shao, X., et al., </w:t>
      </w:r>
      <w:r w:rsidRPr="00303180">
        <w:rPr>
          <w:i/>
          <w:noProof/>
        </w:rPr>
        <w:t>scCATCH: automatic annotation on cell types of clusters from single-cell RNA sequencing data.</w:t>
      </w:r>
      <w:r w:rsidRPr="00303180">
        <w:rPr>
          <w:noProof/>
        </w:rPr>
        <w:t xml:space="preserve"> Iscience, 2020. </w:t>
      </w:r>
      <w:r w:rsidRPr="00303180">
        <w:rPr>
          <w:b/>
          <w:noProof/>
        </w:rPr>
        <w:t>23</w:t>
      </w:r>
      <w:r w:rsidRPr="00303180">
        <w:rPr>
          <w:noProof/>
        </w:rPr>
        <w:t>(3).</w:t>
      </w:r>
    </w:p>
    <w:p w14:paraId="3447FD84" w14:textId="77777777" w:rsidR="00303180" w:rsidRPr="00303180" w:rsidRDefault="00303180" w:rsidP="00303180">
      <w:pPr>
        <w:pStyle w:val="EndNoteBibliography"/>
        <w:spacing w:after="0"/>
        <w:ind w:left="720" w:hanging="720"/>
        <w:rPr>
          <w:noProof/>
        </w:rPr>
      </w:pPr>
      <w:r w:rsidRPr="00303180">
        <w:rPr>
          <w:noProof/>
        </w:rPr>
        <w:t>11.</w:t>
      </w:r>
      <w:r w:rsidRPr="00303180">
        <w:rPr>
          <w:noProof/>
        </w:rPr>
        <w:tab/>
        <w:t xml:space="preserve">Crow, M., et al., </w:t>
      </w:r>
      <w:r w:rsidRPr="00303180">
        <w:rPr>
          <w:i/>
          <w:noProof/>
        </w:rPr>
        <w:t>Characterizing the replicability of cell types defined by single cell RNA-sequencing data using MetaNeighbor.</w:t>
      </w:r>
      <w:r w:rsidRPr="00303180">
        <w:rPr>
          <w:noProof/>
        </w:rPr>
        <w:t xml:space="preserve"> Nature communications, 2018. </w:t>
      </w:r>
      <w:r w:rsidRPr="00303180">
        <w:rPr>
          <w:b/>
          <w:noProof/>
        </w:rPr>
        <w:t>9</w:t>
      </w:r>
      <w:r w:rsidRPr="00303180">
        <w:rPr>
          <w:noProof/>
        </w:rPr>
        <w:t>(1): p. 884.</w:t>
      </w:r>
    </w:p>
    <w:p w14:paraId="41D9A8D7" w14:textId="77777777" w:rsidR="00303180" w:rsidRPr="00303180" w:rsidRDefault="00303180" w:rsidP="00303180">
      <w:pPr>
        <w:pStyle w:val="EndNoteBibliography"/>
        <w:spacing w:after="0"/>
        <w:ind w:left="720" w:hanging="720"/>
        <w:rPr>
          <w:noProof/>
        </w:rPr>
      </w:pPr>
      <w:r w:rsidRPr="00303180">
        <w:rPr>
          <w:noProof/>
        </w:rPr>
        <w:t>12.</w:t>
      </w:r>
      <w:r w:rsidRPr="00303180">
        <w:rPr>
          <w:noProof/>
        </w:rPr>
        <w:tab/>
        <w:t xml:space="preserve">Wei, J.-R., et al., </w:t>
      </w:r>
      <w:r w:rsidRPr="00303180">
        <w:rPr>
          <w:i/>
          <w:noProof/>
        </w:rPr>
        <w:t>Identification of visual cortex cell types and species differences using single-cell RNA sequencing.</w:t>
      </w:r>
      <w:r w:rsidRPr="00303180">
        <w:rPr>
          <w:noProof/>
        </w:rPr>
        <w:t xml:space="preserve"> Nature Communications, 2022. </w:t>
      </w:r>
      <w:r w:rsidRPr="00303180">
        <w:rPr>
          <w:b/>
          <w:noProof/>
        </w:rPr>
        <w:t>13</w:t>
      </w:r>
      <w:r w:rsidRPr="00303180">
        <w:rPr>
          <w:noProof/>
        </w:rPr>
        <w:t>(1): p. 6902.</w:t>
      </w:r>
    </w:p>
    <w:p w14:paraId="1D59EACF" w14:textId="77777777" w:rsidR="00303180" w:rsidRPr="00303180" w:rsidRDefault="00303180" w:rsidP="00303180">
      <w:pPr>
        <w:pStyle w:val="EndNoteBibliography"/>
        <w:spacing w:after="0"/>
        <w:ind w:left="720" w:hanging="720"/>
        <w:rPr>
          <w:noProof/>
        </w:rPr>
      </w:pPr>
      <w:r w:rsidRPr="00303180">
        <w:rPr>
          <w:noProof/>
        </w:rPr>
        <w:t>13.</w:t>
      </w:r>
      <w:r w:rsidRPr="00303180">
        <w:rPr>
          <w:noProof/>
        </w:rPr>
        <w:tab/>
        <w:t xml:space="preserve">Suvà, M.L. and I. Tirosh, </w:t>
      </w:r>
      <w:r w:rsidRPr="00303180">
        <w:rPr>
          <w:i/>
          <w:noProof/>
        </w:rPr>
        <w:t>Single-cell RNA sequencing in cancer: lessons learned and emerging challenges.</w:t>
      </w:r>
      <w:r w:rsidRPr="00303180">
        <w:rPr>
          <w:noProof/>
        </w:rPr>
        <w:t xml:space="preserve"> Molecular cell, 2019. </w:t>
      </w:r>
      <w:r w:rsidRPr="00303180">
        <w:rPr>
          <w:b/>
          <w:noProof/>
        </w:rPr>
        <w:t>75</w:t>
      </w:r>
      <w:r w:rsidRPr="00303180">
        <w:rPr>
          <w:noProof/>
        </w:rPr>
        <w:t>(1): p. 7-12.</w:t>
      </w:r>
    </w:p>
    <w:p w14:paraId="7D9EAEE4" w14:textId="77777777" w:rsidR="00303180" w:rsidRPr="00303180" w:rsidRDefault="00303180" w:rsidP="00303180">
      <w:pPr>
        <w:pStyle w:val="EndNoteBibliography"/>
        <w:spacing w:after="0"/>
        <w:ind w:left="720" w:hanging="720"/>
        <w:rPr>
          <w:noProof/>
        </w:rPr>
      </w:pPr>
      <w:r w:rsidRPr="00303180">
        <w:rPr>
          <w:noProof/>
        </w:rPr>
        <w:t>14.</w:t>
      </w:r>
      <w:r w:rsidRPr="00303180">
        <w:rPr>
          <w:noProof/>
        </w:rPr>
        <w:tab/>
        <w:t xml:space="preserve">Chung, W., et al., </w:t>
      </w:r>
      <w:r w:rsidRPr="00303180">
        <w:rPr>
          <w:i/>
          <w:noProof/>
        </w:rPr>
        <w:t>Single-cell RNA-seq enables comprehensive tumour and immune cell profiling in primary breast cancer.</w:t>
      </w:r>
      <w:r w:rsidRPr="00303180">
        <w:rPr>
          <w:noProof/>
        </w:rPr>
        <w:t xml:space="preserve"> Nature communications, 2017. </w:t>
      </w:r>
      <w:r w:rsidRPr="00303180">
        <w:rPr>
          <w:b/>
          <w:noProof/>
        </w:rPr>
        <w:t>8</w:t>
      </w:r>
      <w:r w:rsidRPr="00303180">
        <w:rPr>
          <w:noProof/>
        </w:rPr>
        <w:t>(1): p. 15081.</w:t>
      </w:r>
    </w:p>
    <w:p w14:paraId="05E6ECC0" w14:textId="77777777" w:rsidR="00303180" w:rsidRPr="00303180" w:rsidRDefault="00303180" w:rsidP="00303180">
      <w:pPr>
        <w:pStyle w:val="EndNoteBibliography"/>
        <w:spacing w:after="0"/>
        <w:ind w:left="720" w:hanging="720"/>
        <w:rPr>
          <w:noProof/>
        </w:rPr>
      </w:pPr>
      <w:r w:rsidRPr="00303180">
        <w:rPr>
          <w:noProof/>
        </w:rPr>
        <w:t>15.</w:t>
      </w:r>
      <w:r w:rsidRPr="00303180">
        <w:rPr>
          <w:noProof/>
        </w:rPr>
        <w:tab/>
        <w:t xml:space="preserve">Giladi, A. and I. Amit, </w:t>
      </w:r>
      <w:r w:rsidRPr="00303180">
        <w:rPr>
          <w:i/>
          <w:noProof/>
        </w:rPr>
        <w:t>Single-cell genomics: a stepping stone for future immunology discoveries.</w:t>
      </w:r>
      <w:r w:rsidRPr="00303180">
        <w:rPr>
          <w:noProof/>
        </w:rPr>
        <w:t xml:space="preserve"> Cell, 2018. </w:t>
      </w:r>
      <w:r w:rsidRPr="00303180">
        <w:rPr>
          <w:b/>
          <w:noProof/>
        </w:rPr>
        <w:t>172</w:t>
      </w:r>
      <w:r w:rsidRPr="00303180">
        <w:rPr>
          <w:noProof/>
        </w:rPr>
        <w:t>(1): p. 14-21.</w:t>
      </w:r>
    </w:p>
    <w:p w14:paraId="52FB4B80" w14:textId="77777777" w:rsidR="00303180" w:rsidRPr="00303180" w:rsidRDefault="00303180" w:rsidP="00303180">
      <w:pPr>
        <w:pStyle w:val="EndNoteBibliography"/>
        <w:spacing w:after="0"/>
        <w:ind w:left="720" w:hanging="720"/>
        <w:rPr>
          <w:noProof/>
        </w:rPr>
      </w:pPr>
      <w:r w:rsidRPr="00303180">
        <w:rPr>
          <w:noProof/>
        </w:rPr>
        <w:t>16.</w:t>
      </w:r>
      <w:r w:rsidRPr="00303180">
        <w:rPr>
          <w:noProof/>
        </w:rPr>
        <w:tab/>
        <w:t xml:space="preserve">Zhang, J.-Y., et al., </w:t>
      </w:r>
      <w:r w:rsidRPr="00303180">
        <w:rPr>
          <w:i/>
          <w:noProof/>
        </w:rPr>
        <w:t>Single-cell landscape of immunological responses in patients with COVID-19.</w:t>
      </w:r>
      <w:r w:rsidRPr="00303180">
        <w:rPr>
          <w:noProof/>
        </w:rPr>
        <w:t xml:space="preserve"> Nature immunology, 2020. </w:t>
      </w:r>
      <w:r w:rsidRPr="00303180">
        <w:rPr>
          <w:b/>
          <w:noProof/>
        </w:rPr>
        <w:t>21</w:t>
      </w:r>
      <w:r w:rsidRPr="00303180">
        <w:rPr>
          <w:noProof/>
        </w:rPr>
        <w:t>(9): p. 1107-1118.</w:t>
      </w:r>
    </w:p>
    <w:p w14:paraId="179C9EEA" w14:textId="77777777" w:rsidR="00303180" w:rsidRPr="00303180" w:rsidRDefault="00303180" w:rsidP="00303180">
      <w:pPr>
        <w:pStyle w:val="EndNoteBibliography"/>
        <w:spacing w:after="0"/>
        <w:ind w:left="720" w:hanging="720"/>
        <w:rPr>
          <w:noProof/>
        </w:rPr>
      </w:pPr>
      <w:r w:rsidRPr="00303180">
        <w:rPr>
          <w:noProof/>
        </w:rPr>
        <w:t>17.</w:t>
      </w:r>
      <w:r w:rsidRPr="00303180">
        <w:rPr>
          <w:noProof/>
        </w:rPr>
        <w:tab/>
        <w:t xml:space="preserve">Sharma, A., et al., </w:t>
      </w:r>
      <w:r w:rsidRPr="00303180">
        <w:rPr>
          <w:i/>
          <w:noProof/>
        </w:rPr>
        <w:t>Longitudinal single-cell RNA sequencing of patient-derived primary cells reveals drug-induced infidelity in stem cell hierarchy.</w:t>
      </w:r>
      <w:r w:rsidRPr="00303180">
        <w:rPr>
          <w:noProof/>
        </w:rPr>
        <w:t xml:space="preserve"> Nature communications, 2018. </w:t>
      </w:r>
      <w:r w:rsidRPr="00303180">
        <w:rPr>
          <w:b/>
          <w:noProof/>
        </w:rPr>
        <w:t>9</w:t>
      </w:r>
      <w:r w:rsidRPr="00303180">
        <w:rPr>
          <w:noProof/>
        </w:rPr>
        <w:t>(1): p. 4931.</w:t>
      </w:r>
    </w:p>
    <w:p w14:paraId="496DE9DA" w14:textId="77777777" w:rsidR="00303180" w:rsidRPr="00303180" w:rsidRDefault="00303180" w:rsidP="00303180">
      <w:pPr>
        <w:pStyle w:val="EndNoteBibliography"/>
        <w:spacing w:after="0"/>
        <w:ind w:left="720" w:hanging="720"/>
        <w:rPr>
          <w:noProof/>
        </w:rPr>
      </w:pPr>
      <w:r w:rsidRPr="00303180">
        <w:rPr>
          <w:noProof/>
        </w:rPr>
        <w:t>18.</w:t>
      </w:r>
      <w:r w:rsidRPr="00303180">
        <w:rPr>
          <w:noProof/>
        </w:rPr>
        <w:tab/>
        <w:t xml:space="preserve">Kong, S.L., et al., </w:t>
      </w:r>
      <w:r w:rsidRPr="00303180">
        <w:rPr>
          <w:i/>
          <w:noProof/>
        </w:rPr>
        <w:t>Concurrent single-cell RNA and targeted DNA sequencing on an automated platform for comeasurement of genomic and transcriptomic signatures.</w:t>
      </w:r>
      <w:r w:rsidRPr="00303180">
        <w:rPr>
          <w:noProof/>
        </w:rPr>
        <w:t xml:space="preserve"> Clinical chemistry, 2019. </w:t>
      </w:r>
      <w:r w:rsidRPr="00303180">
        <w:rPr>
          <w:b/>
          <w:noProof/>
        </w:rPr>
        <w:t>65</w:t>
      </w:r>
      <w:r w:rsidRPr="00303180">
        <w:rPr>
          <w:noProof/>
        </w:rPr>
        <w:t>(2): p. 272-281.</w:t>
      </w:r>
    </w:p>
    <w:p w14:paraId="498FA176" w14:textId="77777777" w:rsidR="00303180" w:rsidRPr="00303180" w:rsidRDefault="00303180" w:rsidP="00303180">
      <w:pPr>
        <w:pStyle w:val="EndNoteBibliography"/>
        <w:spacing w:after="0"/>
        <w:ind w:left="720" w:hanging="720"/>
        <w:rPr>
          <w:noProof/>
        </w:rPr>
      </w:pPr>
      <w:r w:rsidRPr="00303180">
        <w:rPr>
          <w:noProof/>
        </w:rPr>
        <w:t>19.</w:t>
      </w:r>
      <w:r w:rsidRPr="00303180">
        <w:rPr>
          <w:noProof/>
        </w:rPr>
        <w:tab/>
        <w:t xml:space="preserve">Schnepp, P.M., et al., </w:t>
      </w:r>
      <w:r w:rsidRPr="00303180">
        <w:rPr>
          <w:i/>
          <w:noProof/>
        </w:rPr>
        <w:t>Single-cell transcriptomics analysis identifies nuclear protein 1 as a regulator of docetaxel resistance in prostate cancer cells.</w:t>
      </w:r>
      <w:r w:rsidRPr="00303180">
        <w:rPr>
          <w:noProof/>
        </w:rPr>
        <w:t xml:space="preserve"> Molecular Cancer Research, 2020. </w:t>
      </w:r>
      <w:r w:rsidRPr="00303180">
        <w:rPr>
          <w:b/>
          <w:noProof/>
        </w:rPr>
        <w:t>18</w:t>
      </w:r>
      <w:r w:rsidRPr="00303180">
        <w:rPr>
          <w:noProof/>
        </w:rPr>
        <w:t>(9): p. 1290-1301.</w:t>
      </w:r>
    </w:p>
    <w:p w14:paraId="614DEC83" w14:textId="77777777" w:rsidR="00303180" w:rsidRPr="00303180" w:rsidRDefault="00303180" w:rsidP="00303180">
      <w:pPr>
        <w:pStyle w:val="EndNoteBibliography"/>
        <w:spacing w:after="0"/>
        <w:ind w:left="720" w:hanging="720"/>
        <w:rPr>
          <w:noProof/>
        </w:rPr>
      </w:pPr>
      <w:r w:rsidRPr="00303180">
        <w:rPr>
          <w:noProof/>
        </w:rPr>
        <w:t>20.</w:t>
      </w:r>
      <w:r w:rsidRPr="00303180">
        <w:rPr>
          <w:noProof/>
        </w:rPr>
        <w:tab/>
        <w:t xml:space="preserve">Aissa, A.F., et al., </w:t>
      </w:r>
      <w:r w:rsidRPr="00303180">
        <w:rPr>
          <w:i/>
          <w:noProof/>
        </w:rPr>
        <w:t>Single-cell transcriptional changes associated with drug tolerance and response to combination therapies in cancer.</w:t>
      </w:r>
      <w:r w:rsidRPr="00303180">
        <w:rPr>
          <w:noProof/>
        </w:rPr>
        <w:t xml:space="preserve"> Nature communications, 2021. </w:t>
      </w:r>
      <w:r w:rsidRPr="00303180">
        <w:rPr>
          <w:b/>
          <w:noProof/>
        </w:rPr>
        <w:t>12</w:t>
      </w:r>
      <w:r w:rsidRPr="00303180">
        <w:rPr>
          <w:noProof/>
        </w:rPr>
        <w:t>(1): p. 1628.</w:t>
      </w:r>
    </w:p>
    <w:p w14:paraId="4B5F5412" w14:textId="77777777" w:rsidR="00303180" w:rsidRPr="00303180" w:rsidRDefault="00303180" w:rsidP="00303180">
      <w:pPr>
        <w:pStyle w:val="EndNoteBibliography"/>
        <w:spacing w:after="0"/>
        <w:ind w:left="720" w:hanging="720"/>
        <w:rPr>
          <w:noProof/>
        </w:rPr>
      </w:pPr>
      <w:r w:rsidRPr="00303180">
        <w:rPr>
          <w:noProof/>
        </w:rPr>
        <w:t>21.</w:t>
      </w:r>
      <w:r w:rsidRPr="00303180">
        <w:rPr>
          <w:noProof/>
        </w:rPr>
        <w:tab/>
        <w:t xml:space="preserve">Bell, C.C., et al., </w:t>
      </w:r>
      <w:r w:rsidRPr="00303180">
        <w:rPr>
          <w:i/>
          <w:noProof/>
        </w:rPr>
        <w:t>Targeting enhancer switching overcomes non-genetic drug resistance in acute myeloid leukaemia.</w:t>
      </w:r>
      <w:r w:rsidRPr="00303180">
        <w:rPr>
          <w:noProof/>
        </w:rPr>
        <w:t xml:space="preserve"> Nature communications, 2019. </w:t>
      </w:r>
      <w:r w:rsidRPr="00303180">
        <w:rPr>
          <w:b/>
          <w:noProof/>
        </w:rPr>
        <w:t>10</w:t>
      </w:r>
      <w:r w:rsidRPr="00303180">
        <w:rPr>
          <w:noProof/>
        </w:rPr>
        <w:t>(1): p. 2723.</w:t>
      </w:r>
    </w:p>
    <w:p w14:paraId="209B952D" w14:textId="77777777" w:rsidR="00303180" w:rsidRPr="00303180" w:rsidRDefault="00303180" w:rsidP="00303180">
      <w:pPr>
        <w:pStyle w:val="EndNoteBibliography"/>
        <w:spacing w:after="0"/>
        <w:ind w:left="720" w:hanging="720"/>
        <w:rPr>
          <w:noProof/>
        </w:rPr>
      </w:pPr>
      <w:r w:rsidRPr="00303180">
        <w:rPr>
          <w:noProof/>
        </w:rPr>
        <w:t>22.</w:t>
      </w:r>
      <w:r w:rsidRPr="00303180">
        <w:rPr>
          <w:noProof/>
        </w:rPr>
        <w:tab/>
        <w:t xml:space="preserve">Chen, T., et al. </w:t>
      </w:r>
      <w:r w:rsidRPr="00303180">
        <w:rPr>
          <w:i/>
          <w:noProof/>
        </w:rPr>
        <w:t>A simple framework for contrastive learning of visual representations</w:t>
      </w:r>
      <w:r w:rsidRPr="00303180">
        <w:rPr>
          <w:noProof/>
        </w:rPr>
        <w:t xml:space="preserve">. in </w:t>
      </w:r>
      <w:r w:rsidRPr="00303180">
        <w:rPr>
          <w:i/>
          <w:noProof/>
        </w:rPr>
        <w:t>International conference on machine learning</w:t>
      </w:r>
      <w:r w:rsidRPr="00303180">
        <w:rPr>
          <w:noProof/>
        </w:rPr>
        <w:t>. 2020. PMLR.</w:t>
      </w:r>
    </w:p>
    <w:p w14:paraId="778FEA49" w14:textId="77777777" w:rsidR="00303180" w:rsidRPr="00303180" w:rsidRDefault="00303180" w:rsidP="00303180">
      <w:pPr>
        <w:pStyle w:val="EndNoteBibliography"/>
        <w:spacing w:after="0"/>
        <w:ind w:left="720" w:hanging="720"/>
        <w:rPr>
          <w:noProof/>
        </w:rPr>
      </w:pPr>
      <w:r w:rsidRPr="00303180">
        <w:rPr>
          <w:noProof/>
        </w:rPr>
        <w:lastRenderedPageBreak/>
        <w:t>23.</w:t>
      </w:r>
      <w:r w:rsidRPr="00303180">
        <w:rPr>
          <w:noProof/>
        </w:rPr>
        <w:tab/>
        <w:t xml:space="preserve">Radford, A., et al., </w:t>
      </w:r>
      <w:r w:rsidRPr="00303180">
        <w:rPr>
          <w:i/>
          <w:noProof/>
        </w:rPr>
        <w:t>Language models are unsupervised multitask learners.</w:t>
      </w:r>
      <w:r w:rsidRPr="00303180">
        <w:rPr>
          <w:noProof/>
        </w:rPr>
        <w:t xml:space="preserve"> OpenAI blog, 2019. </w:t>
      </w:r>
      <w:r w:rsidRPr="00303180">
        <w:rPr>
          <w:b/>
          <w:noProof/>
        </w:rPr>
        <w:t>1</w:t>
      </w:r>
      <w:r w:rsidRPr="00303180">
        <w:rPr>
          <w:noProof/>
        </w:rPr>
        <w:t>(8): p. 9.</w:t>
      </w:r>
    </w:p>
    <w:p w14:paraId="67404395" w14:textId="77777777" w:rsidR="00303180" w:rsidRPr="00303180" w:rsidRDefault="00303180" w:rsidP="00303180">
      <w:pPr>
        <w:pStyle w:val="EndNoteBibliography"/>
        <w:spacing w:after="0"/>
        <w:ind w:left="720" w:hanging="720"/>
        <w:rPr>
          <w:noProof/>
        </w:rPr>
      </w:pPr>
      <w:r w:rsidRPr="00303180">
        <w:rPr>
          <w:noProof/>
        </w:rPr>
        <w:t>24.</w:t>
      </w:r>
      <w:r w:rsidRPr="00303180">
        <w:rPr>
          <w:noProof/>
        </w:rPr>
        <w:tab/>
        <w:t xml:space="preserve">Radford, A., et al., </w:t>
      </w:r>
      <w:r w:rsidRPr="00303180">
        <w:rPr>
          <w:i/>
          <w:noProof/>
        </w:rPr>
        <w:t>Improving language understanding by generative pre-training.</w:t>
      </w:r>
      <w:r w:rsidRPr="00303180">
        <w:rPr>
          <w:noProof/>
        </w:rPr>
        <w:t xml:space="preserve"> 2018.</w:t>
      </w:r>
    </w:p>
    <w:p w14:paraId="34EB3235" w14:textId="77777777" w:rsidR="00303180" w:rsidRPr="00303180" w:rsidRDefault="00303180" w:rsidP="00303180">
      <w:pPr>
        <w:pStyle w:val="EndNoteBibliography"/>
        <w:spacing w:after="0"/>
        <w:ind w:left="720" w:hanging="720"/>
        <w:rPr>
          <w:noProof/>
        </w:rPr>
      </w:pPr>
      <w:r w:rsidRPr="00303180">
        <w:rPr>
          <w:noProof/>
        </w:rPr>
        <w:t>25.</w:t>
      </w:r>
      <w:r w:rsidRPr="00303180">
        <w:rPr>
          <w:noProof/>
        </w:rPr>
        <w:tab/>
        <w:t xml:space="preserve">Brown, T., et al., </w:t>
      </w:r>
      <w:r w:rsidRPr="00303180">
        <w:rPr>
          <w:i/>
          <w:noProof/>
        </w:rPr>
        <w:t>Language models are few-shot learners.</w:t>
      </w:r>
      <w:r w:rsidRPr="00303180">
        <w:rPr>
          <w:noProof/>
        </w:rPr>
        <w:t xml:space="preserve"> Advances in neural information processing systems, 2020. </w:t>
      </w:r>
      <w:r w:rsidRPr="00303180">
        <w:rPr>
          <w:b/>
          <w:noProof/>
        </w:rPr>
        <w:t>33</w:t>
      </w:r>
      <w:r w:rsidRPr="00303180">
        <w:rPr>
          <w:noProof/>
        </w:rPr>
        <w:t>: p. 1877-1901.</w:t>
      </w:r>
    </w:p>
    <w:p w14:paraId="0F4E18D0" w14:textId="77777777" w:rsidR="00303180" w:rsidRPr="00303180" w:rsidRDefault="00303180" w:rsidP="00303180">
      <w:pPr>
        <w:pStyle w:val="EndNoteBibliography"/>
        <w:spacing w:after="0"/>
        <w:ind w:left="720" w:hanging="720"/>
        <w:rPr>
          <w:noProof/>
        </w:rPr>
      </w:pPr>
      <w:r w:rsidRPr="00303180">
        <w:rPr>
          <w:noProof/>
        </w:rPr>
        <w:t>26.</w:t>
      </w:r>
      <w:r w:rsidRPr="00303180">
        <w:rPr>
          <w:noProof/>
        </w:rPr>
        <w:tab/>
        <w:t xml:space="preserve">Radford, A., et al. </w:t>
      </w:r>
      <w:r w:rsidRPr="00303180">
        <w:rPr>
          <w:i/>
          <w:noProof/>
        </w:rPr>
        <w:t>Learning transferable visual models from natural language supervision</w:t>
      </w:r>
      <w:r w:rsidRPr="00303180">
        <w:rPr>
          <w:noProof/>
        </w:rPr>
        <w:t xml:space="preserve">. in </w:t>
      </w:r>
      <w:r w:rsidRPr="00303180">
        <w:rPr>
          <w:i/>
          <w:noProof/>
        </w:rPr>
        <w:t>International conference on machine learning</w:t>
      </w:r>
      <w:r w:rsidRPr="00303180">
        <w:rPr>
          <w:noProof/>
        </w:rPr>
        <w:t>. 2021. PMLR.</w:t>
      </w:r>
    </w:p>
    <w:p w14:paraId="10FBCDFD" w14:textId="77777777" w:rsidR="00303180" w:rsidRPr="00303180" w:rsidRDefault="00303180" w:rsidP="00303180">
      <w:pPr>
        <w:pStyle w:val="EndNoteBibliography"/>
        <w:spacing w:after="0"/>
        <w:ind w:left="720" w:hanging="720"/>
        <w:rPr>
          <w:noProof/>
        </w:rPr>
      </w:pPr>
      <w:r w:rsidRPr="00303180">
        <w:rPr>
          <w:noProof/>
        </w:rPr>
        <w:t>27.</w:t>
      </w:r>
      <w:r w:rsidRPr="00303180">
        <w:rPr>
          <w:noProof/>
        </w:rPr>
        <w:tab/>
        <w:t xml:space="preserve">Chen, T., et al., </w:t>
      </w:r>
      <w:r w:rsidRPr="00303180">
        <w:rPr>
          <w:i/>
          <w:noProof/>
        </w:rPr>
        <w:t>Pix2seq: A language modeling framework for object detection.</w:t>
      </w:r>
      <w:r w:rsidRPr="00303180">
        <w:rPr>
          <w:noProof/>
        </w:rPr>
        <w:t xml:space="preserve"> arXiv preprint arXiv:2109.10852, 2021.</w:t>
      </w:r>
    </w:p>
    <w:p w14:paraId="4AE3B411" w14:textId="77777777" w:rsidR="00303180" w:rsidRPr="00303180" w:rsidRDefault="00303180" w:rsidP="00303180">
      <w:pPr>
        <w:pStyle w:val="EndNoteBibliography"/>
        <w:spacing w:after="0"/>
        <w:ind w:left="720" w:hanging="720"/>
        <w:rPr>
          <w:noProof/>
        </w:rPr>
      </w:pPr>
      <w:r w:rsidRPr="00303180">
        <w:rPr>
          <w:noProof/>
        </w:rPr>
        <w:t>28.</w:t>
      </w:r>
      <w:r w:rsidRPr="00303180">
        <w:rPr>
          <w:noProof/>
        </w:rPr>
        <w:tab/>
        <w:t xml:space="preserve">He, K., et al. </w:t>
      </w:r>
      <w:r w:rsidRPr="00303180">
        <w:rPr>
          <w:i/>
          <w:noProof/>
        </w:rPr>
        <w:t>Deep residual learning for image recognition</w:t>
      </w:r>
      <w:r w:rsidRPr="00303180">
        <w:rPr>
          <w:noProof/>
        </w:rPr>
        <w:t xml:space="preserve">. in </w:t>
      </w:r>
      <w:r w:rsidRPr="00303180">
        <w:rPr>
          <w:i/>
          <w:noProof/>
        </w:rPr>
        <w:t>Proceedings of the IEEE conference on computer vision and pattern recognition</w:t>
      </w:r>
      <w:r w:rsidRPr="00303180">
        <w:rPr>
          <w:noProof/>
        </w:rPr>
        <w:t>. 2016.</w:t>
      </w:r>
    </w:p>
    <w:p w14:paraId="6B482636" w14:textId="77777777" w:rsidR="00303180" w:rsidRPr="00303180" w:rsidRDefault="00303180" w:rsidP="00303180">
      <w:pPr>
        <w:pStyle w:val="EndNoteBibliography"/>
        <w:spacing w:after="0"/>
        <w:ind w:left="720" w:hanging="720"/>
        <w:rPr>
          <w:noProof/>
        </w:rPr>
      </w:pPr>
      <w:r w:rsidRPr="00303180">
        <w:rPr>
          <w:noProof/>
        </w:rPr>
        <w:t>29.</w:t>
      </w:r>
      <w:r w:rsidRPr="00303180">
        <w:rPr>
          <w:noProof/>
        </w:rPr>
        <w:tab/>
        <w:t xml:space="preserve">Vaswani, A., et al., </w:t>
      </w:r>
      <w:r w:rsidRPr="00303180">
        <w:rPr>
          <w:i/>
          <w:noProof/>
        </w:rPr>
        <w:t>Attention is all you need.</w:t>
      </w:r>
      <w:r w:rsidRPr="00303180">
        <w:rPr>
          <w:noProof/>
        </w:rPr>
        <w:t xml:space="preserve"> Advances in neural information processing systems, 2017. </w:t>
      </w:r>
      <w:r w:rsidRPr="00303180">
        <w:rPr>
          <w:b/>
          <w:noProof/>
        </w:rPr>
        <w:t>30</w:t>
      </w:r>
      <w:r w:rsidRPr="00303180">
        <w:rPr>
          <w:noProof/>
        </w:rPr>
        <w:t>.</w:t>
      </w:r>
    </w:p>
    <w:p w14:paraId="6B8F823F" w14:textId="77777777" w:rsidR="00303180" w:rsidRPr="00303180" w:rsidRDefault="00303180" w:rsidP="00303180">
      <w:pPr>
        <w:pStyle w:val="EndNoteBibliography"/>
        <w:spacing w:after="0"/>
        <w:ind w:left="720" w:hanging="720"/>
        <w:rPr>
          <w:noProof/>
        </w:rPr>
      </w:pPr>
      <w:r w:rsidRPr="00303180">
        <w:rPr>
          <w:noProof/>
        </w:rPr>
        <w:t>30.</w:t>
      </w:r>
      <w:r w:rsidRPr="00303180">
        <w:rPr>
          <w:noProof/>
        </w:rPr>
        <w:tab/>
        <w:t xml:space="preserve">Lotfollahi, M., F.A. Wolf, and F.J. Theis, </w:t>
      </w:r>
      <w:r w:rsidRPr="00303180">
        <w:rPr>
          <w:i/>
          <w:noProof/>
        </w:rPr>
        <w:t>scGen predicts single-cell perturbation responses.</w:t>
      </w:r>
      <w:r w:rsidRPr="00303180">
        <w:rPr>
          <w:noProof/>
        </w:rPr>
        <w:t xml:space="preserve"> Nature Methods, 2019. </w:t>
      </w:r>
      <w:r w:rsidRPr="00303180">
        <w:rPr>
          <w:b/>
          <w:noProof/>
        </w:rPr>
        <w:t>16</w:t>
      </w:r>
      <w:r w:rsidRPr="00303180">
        <w:rPr>
          <w:noProof/>
        </w:rPr>
        <w:t>(8): p. 715-721.</w:t>
      </w:r>
    </w:p>
    <w:p w14:paraId="2A1D74B1" w14:textId="77777777" w:rsidR="00303180" w:rsidRPr="00303180" w:rsidRDefault="00303180" w:rsidP="00303180">
      <w:pPr>
        <w:pStyle w:val="EndNoteBibliography"/>
        <w:spacing w:after="0"/>
        <w:ind w:left="720" w:hanging="720"/>
        <w:rPr>
          <w:noProof/>
        </w:rPr>
      </w:pPr>
      <w:r w:rsidRPr="00303180">
        <w:rPr>
          <w:noProof/>
        </w:rPr>
        <w:t>31.</w:t>
      </w:r>
      <w:r w:rsidRPr="00303180">
        <w:rPr>
          <w:noProof/>
        </w:rPr>
        <w:tab/>
        <w:t xml:space="preserve">Ghahramani, A., F.M. Watt, and N.M. Luscombe, </w:t>
      </w:r>
      <w:r w:rsidRPr="00303180">
        <w:rPr>
          <w:i/>
          <w:noProof/>
        </w:rPr>
        <w:t>Generative adversarial networks uncover epidermal regulators and predict single cell perturbations.</w:t>
      </w:r>
      <w:r w:rsidRPr="00303180">
        <w:rPr>
          <w:noProof/>
        </w:rPr>
        <w:t xml:space="preserve"> bioRxiv, 2018: p. 262501.</w:t>
      </w:r>
    </w:p>
    <w:p w14:paraId="5AFA8D62" w14:textId="77777777" w:rsidR="00303180" w:rsidRPr="00303180" w:rsidRDefault="00303180" w:rsidP="00303180">
      <w:pPr>
        <w:pStyle w:val="EndNoteBibliography"/>
        <w:spacing w:after="0"/>
        <w:ind w:left="720" w:hanging="720"/>
        <w:rPr>
          <w:noProof/>
        </w:rPr>
      </w:pPr>
      <w:r w:rsidRPr="00303180">
        <w:rPr>
          <w:noProof/>
        </w:rPr>
        <w:t>32.</w:t>
      </w:r>
      <w:r w:rsidRPr="00303180">
        <w:rPr>
          <w:noProof/>
        </w:rPr>
        <w:tab/>
        <w:t xml:space="preserve">Goodfellow, I., et al., </w:t>
      </w:r>
      <w:r w:rsidRPr="00303180">
        <w:rPr>
          <w:i/>
          <w:noProof/>
        </w:rPr>
        <w:t>Generative adversarial nets.</w:t>
      </w:r>
      <w:r w:rsidRPr="00303180">
        <w:rPr>
          <w:noProof/>
        </w:rPr>
        <w:t xml:space="preserve"> Advances in neural information processing systems, 2014. </w:t>
      </w:r>
      <w:r w:rsidRPr="00303180">
        <w:rPr>
          <w:b/>
          <w:noProof/>
        </w:rPr>
        <w:t>27</w:t>
      </w:r>
      <w:r w:rsidRPr="00303180">
        <w:rPr>
          <w:noProof/>
        </w:rPr>
        <w:t>.</w:t>
      </w:r>
    </w:p>
    <w:p w14:paraId="29BE72C3" w14:textId="77777777" w:rsidR="00303180" w:rsidRPr="00303180" w:rsidRDefault="00303180" w:rsidP="00303180">
      <w:pPr>
        <w:pStyle w:val="EndNoteBibliography"/>
        <w:spacing w:after="0"/>
        <w:ind w:left="720" w:hanging="720"/>
        <w:rPr>
          <w:noProof/>
        </w:rPr>
      </w:pPr>
      <w:r w:rsidRPr="00303180">
        <w:rPr>
          <w:noProof/>
        </w:rPr>
        <w:t>33.</w:t>
      </w:r>
      <w:r w:rsidRPr="00303180">
        <w:rPr>
          <w:noProof/>
        </w:rPr>
        <w:tab/>
        <w:t xml:space="preserve">Kingma, D.P. and M. Welling, </w:t>
      </w:r>
      <w:r w:rsidRPr="00303180">
        <w:rPr>
          <w:i/>
          <w:noProof/>
        </w:rPr>
        <w:t>Auto-encoding variational bayes.</w:t>
      </w:r>
      <w:r w:rsidRPr="00303180">
        <w:rPr>
          <w:noProof/>
        </w:rPr>
        <w:t xml:space="preserve"> arXiv preprint arXiv:1312.6114, 2013.</w:t>
      </w:r>
    </w:p>
    <w:p w14:paraId="646078F8" w14:textId="77777777" w:rsidR="00303180" w:rsidRPr="00303180" w:rsidRDefault="00303180" w:rsidP="00303180">
      <w:pPr>
        <w:pStyle w:val="EndNoteBibliography"/>
        <w:spacing w:after="0"/>
        <w:ind w:left="720" w:hanging="720"/>
        <w:rPr>
          <w:noProof/>
        </w:rPr>
      </w:pPr>
      <w:r w:rsidRPr="00303180">
        <w:rPr>
          <w:noProof/>
        </w:rPr>
        <w:t>34.</w:t>
      </w:r>
      <w:r w:rsidRPr="00303180">
        <w:rPr>
          <w:noProof/>
        </w:rPr>
        <w:tab/>
        <w:t xml:space="preserve">Karras, T., S. Laine, and T. Aila. </w:t>
      </w:r>
      <w:r w:rsidRPr="00303180">
        <w:rPr>
          <w:i/>
          <w:noProof/>
        </w:rPr>
        <w:t>A style-based generator architecture for generative adversarial networks</w:t>
      </w:r>
      <w:r w:rsidRPr="00303180">
        <w:rPr>
          <w:noProof/>
        </w:rPr>
        <w:t xml:space="preserve">. in </w:t>
      </w:r>
      <w:r w:rsidRPr="00303180">
        <w:rPr>
          <w:i/>
          <w:noProof/>
        </w:rPr>
        <w:t>Proceedings of the IEEE/CVF conference on computer vision and pattern recognition</w:t>
      </w:r>
      <w:r w:rsidRPr="00303180">
        <w:rPr>
          <w:noProof/>
        </w:rPr>
        <w:t>. 2019.</w:t>
      </w:r>
    </w:p>
    <w:p w14:paraId="2192B8EB" w14:textId="77777777" w:rsidR="00303180" w:rsidRPr="00303180" w:rsidRDefault="00303180" w:rsidP="00303180">
      <w:pPr>
        <w:pStyle w:val="EndNoteBibliography"/>
        <w:spacing w:after="0"/>
        <w:ind w:left="720" w:hanging="720"/>
        <w:rPr>
          <w:noProof/>
        </w:rPr>
      </w:pPr>
      <w:r w:rsidRPr="00303180">
        <w:rPr>
          <w:noProof/>
        </w:rPr>
        <w:t>35.</w:t>
      </w:r>
      <w:r w:rsidRPr="00303180">
        <w:rPr>
          <w:noProof/>
        </w:rPr>
        <w:tab/>
        <w:t xml:space="preserve">Cortes, C., et al. </w:t>
      </w:r>
      <w:r w:rsidRPr="00303180">
        <w:rPr>
          <w:i/>
          <w:noProof/>
        </w:rPr>
        <w:t>Advances in neural information processing systems 28</w:t>
      </w:r>
      <w:r w:rsidRPr="00303180">
        <w:rPr>
          <w:noProof/>
        </w:rPr>
        <w:t xml:space="preserve">. in </w:t>
      </w:r>
      <w:r w:rsidRPr="00303180">
        <w:rPr>
          <w:i/>
          <w:noProof/>
        </w:rPr>
        <w:t>Proceedings of the 29th Annual Conference on Neural Information Processing Systems</w:t>
      </w:r>
      <w:r w:rsidRPr="00303180">
        <w:rPr>
          <w:noProof/>
        </w:rPr>
        <w:t>. 2015.</w:t>
      </w:r>
    </w:p>
    <w:p w14:paraId="0EB20CA1" w14:textId="77777777" w:rsidR="00303180" w:rsidRPr="00303180" w:rsidRDefault="00303180" w:rsidP="00303180">
      <w:pPr>
        <w:pStyle w:val="EndNoteBibliography"/>
        <w:spacing w:after="0"/>
        <w:ind w:left="720" w:hanging="720"/>
        <w:rPr>
          <w:noProof/>
        </w:rPr>
      </w:pPr>
      <w:r w:rsidRPr="00303180">
        <w:rPr>
          <w:noProof/>
        </w:rPr>
        <w:t>36.</w:t>
      </w:r>
      <w:r w:rsidRPr="00303180">
        <w:rPr>
          <w:noProof/>
        </w:rPr>
        <w:tab/>
        <w:t xml:space="preserve">Kang, H.M., et al., </w:t>
      </w:r>
      <w:r w:rsidRPr="00303180">
        <w:rPr>
          <w:i/>
          <w:noProof/>
        </w:rPr>
        <w:t>Multiplexed droplet single-cell RNA-sequencing using natural genetic variation.</w:t>
      </w:r>
      <w:r w:rsidRPr="00303180">
        <w:rPr>
          <w:noProof/>
        </w:rPr>
        <w:t xml:space="preserve"> Nature biotechnology, 2018. </w:t>
      </w:r>
      <w:r w:rsidRPr="00303180">
        <w:rPr>
          <w:b/>
          <w:noProof/>
        </w:rPr>
        <w:t>36</w:t>
      </w:r>
      <w:r w:rsidRPr="00303180">
        <w:rPr>
          <w:noProof/>
        </w:rPr>
        <w:t>(1): p. 89-94.</w:t>
      </w:r>
    </w:p>
    <w:p w14:paraId="645DEDED" w14:textId="77777777" w:rsidR="00303180" w:rsidRPr="00303180" w:rsidRDefault="00303180" w:rsidP="00303180">
      <w:pPr>
        <w:pStyle w:val="EndNoteBibliography"/>
        <w:spacing w:after="0"/>
        <w:ind w:left="720" w:hanging="720"/>
        <w:rPr>
          <w:noProof/>
        </w:rPr>
      </w:pPr>
      <w:r w:rsidRPr="00303180">
        <w:rPr>
          <w:noProof/>
        </w:rPr>
        <w:t>37.</w:t>
      </w:r>
      <w:r w:rsidRPr="00303180">
        <w:rPr>
          <w:noProof/>
        </w:rPr>
        <w:tab/>
        <w:t xml:space="preserve">Haber, A.L., et al., </w:t>
      </w:r>
      <w:r w:rsidRPr="00303180">
        <w:rPr>
          <w:i/>
          <w:noProof/>
        </w:rPr>
        <w:t>A single-cell survey of the small intestinal epithelium.</w:t>
      </w:r>
      <w:r w:rsidRPr="00303180">
        <w:rPr>
          <w:noProof/>
        </w:rPr>
        <w:t xml:space="preserve"> Nature, 2017. </w:t>
      </w:r>
      <w:r w:rsidRPr="00303180">
        <w:rPr>
          <w:b/>
          <w:noProof/>
        </w:rPr>
        <w:t>551</w:t>
      </w:r>
      <w:r w:rsidRPr="00303180">
        <w:rPr>
          <w:noProof/>
        </w:rPr>
        <w:t>(7680): p. 333-339.</w:t>
      </w:r>
    </w:p>
    <w:p w14:paraId="254DE413" w14:textId="77777777" w:rsidR="00303180" w:rsidRPr="00303180" w:rsidRDefault="00303180" w:rsidP="00303180">
      <w:pPr>
        <w:pStyle w:val="EndNoteBibliography"/>
        <w:spacing w:after="0"/>
        <w:ind w:left="720" w:hanging="720"/>
        <w:rPr>
          <w:noProof/>
        </w:rPr>
      </w:pPr>
      <w:r w:rsidRPr="00303180">
        <w:rPr>
          <w:noProof/>
        </w:rPr>
        <w:t>38.</w:t>
      </w:r>
      <w:r w:rsidRPr="00303180">
        <w:rPr>
          <w:noProof/>
        </w:rPr>
        <w:tab/>
        <w:t xml:space="preserve">Hagai, T., et al., </w:t>
      </w:r>
      <w:r w:rsidRPr="00303180">
        <w:rPr>
          <w:i/>
          <w:noProof/>
        </w:rPr>
        <w:t>Gene expression variability across cells and species shapes innate immunity.</w:t>
      </w:r>
      <w:r w:rsidRPr="00303180">
        <w:rPr>
          <w:noProof/>
        </w:rPr>
        <w:t xml:space="preserve"> Nature, 2018. </w:t>
      </w:r>
      <w:r w:rsidRPr="00303180">
        <w:rPr>
          <w:b/>
          <w:noProof/>
        </w:rPr>
        <w:t>563</w:t>
      </w:r>
      <w:r w:rsidRPr="00303180">
        <w:rPr>
          <w:noProof/>
        </w:rPr>
        <w:t>(7730): p. 197-202.</w:t>
      </w:r>
    </w:p>
    <w:p w14:paraId="7411BF30" w14:textId="77777777" w:rsidR="00303180" w:rsidRPr="00303180" w:rsidRDefault="00303180" w:rsidP="00303180">
      <w:pPr>
        <w:pStyle w:val="EndNoteBibliography"/>
        <w:spacing w:after="0"/>
        <w:ind w:left="720" w:hanging="720"/>
        <w:rPr>
          <w:noProof/>
        </w:rPr>
      </w:pPr>
      <w:r w:rsidRPr="00303180">
        <w:rPr>
          <w:noProof/>
        </w:rPr>
        <w:t>39.</w:t>
      </w:r>
      <w:r w:rsidRPr="00303180">
        <w:rPr>
          <w:noProof/>
        </w:rPr>
        <w:tab/>
        <w:t xml:space="preserve">Dixit, A., et al., </w:t>
      </w:r>
      <w:r w:rsidRPr="00303180">
        <w:rPr>
          <w:i/>
          <w:noProof/>
        </w:rPr>
        <w:t>Perturb-Seq: dissecting molecular circuits with scalable single-cell RNA profiling of pooled genetic screens.</w:t>
      </w:r>
      <w:r w:rsidRPr="00303180">
        <w:rPr>
          <w:noProof/>
        </w:rPr>
        <w:t xml:space="preserve"> cell, 2016. </w:t>
      </w:r>
      <w:r w:rsidRPr="00303180">
        <w:rPr>
          <w:b/>
          <w:noProof/>
        </w:rPr>
        <w:t>167</w:t>
      </w:r>
      <w:r w:rsidRPr="00303180">
        <w:rPr>
          <w:noProof/>
        </w:rPr>
        <w:t>(7): p. 1853-1866. e17.</w:t>
      </w:r>
    </w:p>
    <w:p w14:paraId="004FB96F" w14:textId="77777777" w:rsidR="00303180" w:rsidRPr="00303180" w:rsidRDefault="00303180" w:rsidP="00303180">
      <w:pPr>
        <w:pStyle w:val="EndNoteBibliography"/>
        <w:spacing w:after="0"/>
        <w:ind w:left="720" w:hanging="720"/>
        <w:rPr>
          <w:noProof/>
        </w:rPr>
      </w:pPr>
      <w:r w:rsidRPr="00303180">
        <w:rPr>
          <w:noProof/>
        </w:rPr>
        <w:t>40.</w:t>
      </w:r>
      <w:r w:rsidRPr="00303180">
        <w:rPr>
          <w:noProof/>
        </w:rPr>
        <w:tab/>
        <w:t xml:space="preserve">Adamson, B., et al., </w:t>
      </w:r>
      <w:r w:rsidRPr="00303180">
        <w:rPr>
          <w:i/>
          <w:noProof/>
        </w:rPr>
        <w:t>A multiplexed single-cell CRISPR screening platform enables systematic dissection of the unfolded protein response.</w:t>
      </w:r>
      <w:r w:rsidRPr="00303180">
        <w:rPr>
          <w:noProof/>
        </w:rPr>
        <w:t xml:space="preserve"> Cell, 2016. </w:t>
      </w:r>
      <w:r w:rsidRPr="00303180">
        <w:rPr>
          <w:b/>
          <w:noProof/>
        </w:rPr>
        <w:t>167</w:t>
      </w:r>
      <w:r w:rsidRPr="00303180">
        <w:rPr>
          <w:noProof/>
        </w:rPr>
        <w:t>(7): p. 1867-1882. e21.</w:t>
      </w:r>
    </w:p>
    <w:p w14:paraId="72C0D392" w14:textId="77777777" w:rsidR="00303180" w:rsidRPr="00303180" w:rsidRDefault="00303180" w:rsidP="00303180">
      <w:pPr>
        <w:pStyle w:val="EndNoteBibliography"/>
        <w:spacing w:after="0"/>
        <w:ind w:left="720" w:hanging="720"/>
        <w:rPr>
          <w:noProof/>
        </w:rPr>
      </w:pPr>
      <w:r w:rsidRPr="00303180">
        <w:rPr>
          <w:noProof/>
        </w:rPr>
        <w:t>41.</w:t>
      </w:r>
      <w:r w:rsidRPr="00303180">
        <w:rPr>
          <w:noProof/>
        </w:rPr>
        <w:tab/>
        <w:t xml:space="preserve">Datlinger, P., et al., </w:t>
      </w:r>
      <w:r w:rsidRPr="00303180">
        <w:rPr>
          <w:i/>
          <w:noProof/>
        </w:rPr>
        <w:t>Pooled CRISPR screening with single-cell transcriptome readout.</w:t>
      </w:r>
      <w:r w:rsidRPr="00303180">
        <w:rPr>
          <w:noProof/>
        </w:rPr>
        <w:t xml:space="preserve"> Nature methods, 2017. </w:t>
      </w:r>
      <w:r w:rsidRPr="00303180">
        <w:rPr>
          <w:b/>
          <w:noProof/>
        </w:rPr>
        <w:t>14</w:t>
      </w:r>
      <w:r w:rsidRPr="00303180">
        <w:rPr>
          <w:noProof/>
        </w:rPr>
        <w:t>(3): p. 297-301.</w:t>
      </w:r>
    </w:p>
    <w:p w14:paraId="01357BAD" w14:textId="77777777" w:rsidR="00303180" w:rsidRPr="00303180" w:rsidRDefault="00303180" w:rsidP="00303180">
      <w:pPr>
        <w:pStyle w:val="EndNoteBibliography"/>
        <w:spacing w:after="0"/>
        <w:ind w:left="720" w:hanging="720"/>
        <w:rPr>
          <w:noProof/>
        </w:rPr>
      </w:pPr>
      <w:r w:rsidRPr="00303180">
        <w:rPr>
          <w:noProof/>
        </w:rPr>
        <w:t>42.</w:t>
      </w:r>
      <w:r w:rsidRPr="00303180">
        <w:rPr>
          <w:noProof/>
        </w:rPr>
        <w:tab/>
        <w:t xml:space="preserve">Zheng, G.X., et al., </w:t>
      </w:r>
      <w:r w:rsidRPr="00303180">
        <w:rPr>
          <w:i/>
          <w:noProof/>
        </w:rPr>
        <w:t>Massively parallel digital transcriptional profiling of single cells.</w:t>
      </w:r>
      <w:r w:rsidRPr="00303180">
        <w:rPr>
          <w:noProof/>
        </w:rPr>
        <w:t xml:space="preserve"> Nature communications, 2017. </w:t>
      </w:r>
      <w:r w:rsidRPr="00303180">
        <w:rPr>
          <w:b/>
          <w:noProof/>
        </w:rPr>
        <w:t>8</w:t>
      </w:r>
      <w:r w:rsidRPr="00303180">
        <w:rPr>
          <w:noProof/>
        </w:rPr>
        <w:t>(1): p. 14049.</w:t>
      </w:r>
    </w:p>
    <w:p w14:paraId="68BC28AB" w14:textId="77777777" w:rsidR="00303180" w:rsidRPr="00303180" w:rsidRDefault="00303180" w:rsidP="00303180">
      <w:pPr>
        <w:pStyle w:val="EndNoteBibliography"/>
        <w:spacing w:after="0"/>
        <w:ind w:left="720" w:hanging="720"/>
        <w:rPr>
          <w:noProof/>
        </w:rPr>
      </w:pPr>
      <w:r w:rsidRPr="00303180">
        <w:rPr>
          <w:noProof/>
        </w:rPr>
        <w:lastRenderedPageBreak/>
        <w:t>43.</w:t>
      </w:r>
      <w:r w:rsidRPr="00303180">
        <w:rPr>
          <w:noProof/>
        </w:rPr>
        <w:tab/>
        <w:t xml:space="preserve">Virtanen, P., et al., </w:t>
      </w:r>
      <w:r w:rsidRPr="00303180">
        <w:rPr>
          <w:i/>
          <w:noProof/>
        </w:rPr>
        <w:t>SciPy 1.0: fundamental algorithms for scientific computing in Python.</w:t>
      </w:r>
      <w:r w:rsidRPr="00303180">
        <w:rPr>
          <w:noProof/>
        </w:rPr>
        <w:t xml:space="preserve"> Nature methods, 2020. </w:t>
      </w:r>
      <w:r w:rsidRPr="00303180">
        <w:rPr>
          <w:b/>
          <w:noProof/>
        </w:rPr>
        <w:t>17</w:t>
      </w:r>
      <w:r w:rsidRPr="00303180">
        <w:rPr>
          <w:noProof/>
        </w:rPr>
        <w:t>(3): p. 261-272.</w:t>
      </w:r>
    </w:p>
    <w:p w14:paraId="15803E4F" w14:textId="77777777" w:rsidR="00303180" w:rsidRPr="00303180" w:rsidRDefault="00303180" w:rsidP="00303180">
      <w:pPr>
        <w:pStyle w:val="EndNoteBibliography"/>
        <w:spacing w:after="0"/>
        <w:ind w:left="720" w:hanging="720"/>
        <w:rPr>
          <w:noProof/>
        </w:rPr>
      </w:pPr>
      <w:r w:rsidRPr="00303180">
        <w:rPr>
          <w:noProof/>
        </w:rPr>
        <w:t>44.</w:t>
      </w:r>
      <w:r w:rsidRPr="00303180">
        <w:rPr>
          <w:noProof/>
        </w:rPr>
        <w:tab/>
        <w:t xml:space="preserve">Wolf, F.A., P. Angerer, and F.J. Theis, </w:t>
      </w:r>
      <w:r w:rsidRPr="00303180">
        <w:rPr>
          <w:i/>
          <w:noProof/>
        </w:rPr>
        <w:t>SCANPY: large-scale single-cell gene expression data analysis.</w:t>
      </w:r>
      <w:r w:rsidRPr="00303180">
        <w:rPr>
          <w:noProof/>
        </w:rPr>
        <w:t xml:space="preserve"> Genome biology, 2018. </w:t>
      </w:r>
      <w:r w:rsidRPr="00303180">
        <w:rPr>
          <w:b/>
          <w:noProof/>
        </w:rPr>
        <w:t>19</w:t>
      </w:r>
      <w:r w:rsidRPr="00303180">
        <w:rPr>
          <w:noProof/>
        </w:rPr>
        <w:t>: p. 1-5.</w:t>
      </w:r>
    </w:p>
    <w:p w14:paraId="6CB354B1" w14:textId="77777777" w:rsidR="00303180" w:rsidRPr="00303180" w:rsidRDefault="00303180" w:rsidP="00303180">
      <w:pPr>
        <w:pStyle w:val="EndNoteBibliography"/>
        <w:ind w:left="720" w:hanging="720"/>
        <w:rPr>
          <w:noProof/>
        </w:rPr>
      </w:pPr>
      <w:r w:rsidRPr="00303180">
        <w:rPr>
          <w:rFonts w:hint="eastAsia"/>
          <w:noProof/>
        </w:rPr>
        <w:t>45.</w:t>
      </w:r>
      <w:r w:rsidRPr="00303180">
        <w:rPr>
          <w:rFonts w:hint="eastAsia"/>
          <w:noProof/>
        </w:rPr>
        <w:tab/>
        <w:t xml:space="preserve">Cuzick, J., </w:t>
      </w:r>
      <w:r w:rsidRPr="00303180">
        <w:rPr>
          <w:rFonts w:hint="eastAsia"/>
          <w:i/>
          <w:noProof/>
        </w:rPr>
        <w:t>A Wilcoxon</w:t>
      </w:r>
      <w:r w:rsidRPr="00303180">
        <w:rPr>
          <w:rFonts w:hint="eastAsia"/>
          <w:i/>
          <w:noProof/>
        </w:rPr>
        <w:t>‐</w:t>
      </w:r>
      <w:r w:rsidRPr="00303180">
        <w:rPr>
          <w:rFonts w:hint="eastAsia"/>
          <w:i/>
          <w:noProof/>
        </w:rPr>
        <w:t>type test for trend.</w:t>
      </w:r>
      <w:r w:rsidRPr="00303180">
        <w:rPr>
          <w:rFonts w:hint="eastAsia"/>
          <w:noProof/>
        </w:rPr>
        <w:t xml:space="preserve"> Statistics in medicine, 1985. </w:t>
      </w:r>
      <w:r w:rsidRPr="00303180">
        <w:rPr>
          <w:rFonts w:hint="eastAsia"/>
          <w:b/>
          <w:noProof/>
        </w:rPr>
        <w:t>4</w:t>
      </w:r>
      <w:r w:rsidRPr="00303180">
        <w:rPr>
          <w:rFonts w:hint="eastAsia"/>
          <w:noProof/>
        </w:rPr>
        <w:t>(1): p. 87-90.</w:t>
      </w:r>
    </w:p>
    <w:p w14:paraId="4B8C66C2" w14:textId="73E32946" w:rsidR="00193D4B" w:rsidRPr="00AC6938" w:rsidRDefault="00AC6938" w:rsidP="00AC6938">
      <w:pPr>
        <w:rPr>
          <w:lang w:eastAsia="zh-CN"/>
        </w:rPr>
      </w:pPr>
      <w:r>
        <w:rPr>
          <w:lang w:eastAsia="zh-CN"/>
        </w:rPr>
        <w:fldChar w:fldCharType="end"/>
      </w:r>
    </w:p>
    <w:sectPr w:rsidR="00193D4B" w:rsidRPr="00AC6938" w:rsidSect="00E20A52">
      <w:type w:val="continuous"/>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70" w:author="Qianqian Song" w:date="2023-08-13T20:38:00Z" w:initials="QS">
    <w:p w14:paraId="3D7B2DC5" w14:textId="77777777" w:rsidR="00891509" w:rsidRDefault="00891509" w:rsidP="00FC3F62">
      <w:r>
        <w:rPr>
          <w:rStyle w:val="af5"/>
        </w:rPr>
        <w:annotationRef/>
      </w:r>
      <w:r>
        <w:rPr>
          <w:sz w:val="20"/>
          <w:szCs w:val="20"/>
        </w:rPr>
        <w:t>C =&gt; d =&gt; e =&gt; a &amp; b</w:t>
      </w:r>
    </w:p>
  </w:comment>
  <w:comment w:id="291" w:author="Qianqian Song" w:date="2023-08-13T20:44:00Z" w:initials="QS">
    <w:p w14:paraId="33E77F6E" w14:textId="77777777" w:rsidR="00422507" w:rsidRDefault="00422507" w:rsidP="000174F4">
      <w:pPr>
        <w:rPr>
          <w:lang w:eastAsia="zh-CN"/>
        </w:rPr>
      </w:pPr>
      <w:r>
        <w:rPr>
          <w:rStyle w:val="af5"/>
        </w:rPr>
        <w:annotationRef/>
      </w:r>
      <w:r>
        <w:rPr>
          <w:sz w:val="20"/>
          <w:szCs w:val="20"/>
        </w:rPr>
        <w:t xml:space="preserve">Grouped bars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7B2DC5" w15:done="0"/>
  <w15:commentEx w15:paraId="33E77F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83BDD8" w16cex:dateUtc="2023-08-14T00:38:00Z"/>
  <w16cex:commentExtensible w16cex:durableId="2883BF22" w16cex:dateUtc="2023-08-14T00: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7B2DC5" w16cid:durableId="2883BDD8"/>
  <w16cid:commentId w16cid:paraId="33E77F6E" w16cid:durableId="2883BF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42FC1" w14:textId="77777777" w:rsidR="00E8191E" w:rsidRDefault="00E8191E">
      <w:pPr>
        <w:spacing w:after="0"/>
      </w:pPr>
      <w:r>
        <w:separator/>
      </w:r>
    </w:p>
  </w:endnote>
  <w:endnote w:type="continuationSeparator" w:id="0">
    <w:p w14:paraId="16E37AE8" w14:textId="77777777" w:rsidR="00E8191E" w:rsidRDefault="00E819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inux Libertine">
    <w:altName w:val="Times New Roman"/>
    <w:panose1 w:val="020B0604020202020204"/>
    <w:charset w:val="00"/>
    <w:family w:val="auto"/>
    <w:pitch w:val="variable"/>
    <w:sig w:usb0="E0000AFF" w:usb1="5200E5FB" w:usb2="0200002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7928E" w14:textId="77777777" w:rsidR="00E8191E" w:rsidRDefault="00E8191E">
      <w:r>
        <w:separator/>
      </w:r>
    </w:p>
  </w:footnote>
  <w:footnote w:type="continuationSeparator" w:id="0">
    <w:p w14:paraId="56ECCE8C" w14:textId="77777777" w:rsidR="00E8191E" w:rsidRDefault="00E819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072B35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C05E75F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2"/>
    <w:multiLevelType w:val="multilevel"/>
    <w:tmpl w:val="B4048B7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3" w15:restartNumberingAfterBreak="0">
    <w:nsid w:val="00A99413"/>
    <w:multiLevelType w:val="multilevel"/>
    <w:tmpl w:val="D3ECBF0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3B360D12"/>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9D85963"/>
    <w:multiLevelType w:val="multilevel"/>
    <w:tmpl w:val="48B0FE3A"/>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i/>
      </w:rPr>
    </w:lvl>
    <w:lvl w:ilvl="2">
      <w:start w:val="1"/>
      <w:numFmt w:val="decimal"/>
      <w:isLgl/>
      <w:lvlText w:val="%1.%2.%3"/>
      <w:lvlJc w:val="left"/>
      <w:pPr>
        <w:ind w:left="1080" w:hanging="1080"/>
      </w:pPr>
      <w:rPr>
        <w:rFonts w:hint="default"/>
        <w:i/>
      </w:rPr>
    </w:lvl>
    <w:lvl w:ilvl="3">
      <w:start w:val="1"/>
      <w:numFmt w:val="decimal"/>
      <w:isLgl/>
      <w:lvlText w:val="%1.%2.%3.%4"/>
      <w:lvlJc w:val="left"/>
      <w:pPr>
        <w:ind w:left="1080" w:hanging="1080"/>
      </w:pPr>
      <w:rPr>
        <w:rFonts w:hint="default"/>
        <w:i/>
      </w:rPr>
    </w:lvl>
    <w:lvl w:ilvl="4">
      <w:start w:val="1"/>
      <w:numFmt w:val="decimal"/>
      <w:isLgl/>
      <w:lvlText w:val="%1.%2.%3.%4.%5"/>
      <w:lvlJc w:val="left"/>
      <w:pPr>
        <w:ind w:left="1440" w:hanging="1440"/>
      </w:pPr>
      <w:rPr>
        <w:rFonts w:hint="default"/>
        <w:i/>
      </w:rPr>
    </w:lvl>
    <w:lvl w:ilvl="5">
      <w:start w:val="1"/>
      <w:numFmt w:val="decimal"/>
      <w:isLgl/>
      <w:lvlText w:val="%1.%2.%3.%4.%5.%6"/>
      <w:lvlJc w:val="left"/>
      <w:pPr>
        <w:ind w:left="1800" w:hanging="1800"/>
      </w:pPr>
      <w:rPr>
        <w:rFonts w:hint="default"/>
        <w:i/>
      </w:rPr>
    </w:lvl>
    <w:lvl w:ilvl="6">
      <w:start w:val="1"/>
      <w:numFmt w:val="decimal"/>
      <w:isLgl/>
      <w:lvlText w:val="%1.%2.%3.%4.%5.%6.%7"/>
      <w:lvlJc w:val="left"/>
      <w:pPr>
        <w:ind w:left="1800" w:hanging="1800"/>
      </w:pPr>
      <w:rPr>
        <w:rFonts w:hint="default"/>
        <w:i/>
      </w:rPr>
    </w:lvl>
    <w:lvl w:ilvl="7">
      <w:start w:val="1"/>
      <w:numFmt w:val="decimal"/>
      <w:isLgl/>
      <w:lvlText w:val="%1.%2.%3.%4.%5.%6.%7.%8"/>
      <w:lvlJc w:val="left"/>
      <w:pPr>
        <w:ind w:left="2160" w:hanging="2160"/>
      </w:pPr>
      <w:rPr>
        <w:rFonts w:hint="default"/>
        <w:i/>
      </w:rPr>
    </w:lvl>
    <w:lvl w:ilvl="8">
      <w:start w:val="1"/>
      <w:numFmt w:val="decimal"/>
      <w:isLgl/>
      <w:lvlText w:val="%1.%2.%3.%4.%5.%6.%7.%8.%9"/>
      <w:lvlJc w:val="left"/>
      <w:pPr>
        <w:ind w:left="2520" w:hanging="2520"/>
      </w:pPr>
      <w:rPr>
        <w:rFonts w:hint="default"/>
        <w:i/>
      </w:rPr>
    </w:lvl>
  </w:abstractNum>
  <w:abstractNum w:abstractNumId="6" w15:restartNumberingAfterBreak="0">
    <w:nsid w:val="0F8E73EA"/>
    <w:multiLevelType w:val="hybridMultilevel"/>
    <w:tmpl w:val="3C2812DE"/>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7" w15:restartNumberingAfterBreak="0">
    <w:nsid w:val="495C0B60"/>
    <w:multiLevelType w:val="hybridMultilevel"/>
    <w:tmpl w:val="628617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EB4E86"/>
    <w:multiLevelType w:val="hybridMultilevel"/>
    <w:tmpl w:val="607A8E94"/>
    <w:lvl w:ilvl="0" w:tplc="D84A10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37596895">
    <w:abstractNumId w:val="0"/>
  </w:num>
  <w:num w:numId="2" w16cid:durableId="7516331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4714041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16cid:durableId="2003311141">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 w16cid:durableId="6058439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30320785">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16cid:durableId="1066414833">
    <w:abstractNumId w:val="6"/>
  </w:num>
  <w:num w:numId="8" w16cid:durableId="1875271758">
    <w:abstractNumId w:val="8"/>
  </w:num>
  <w:num w:numId="9" w16cid:durableId="994453531">
    <w:abstractNumId w:val="5"/>
  </w:num>
  <w:num w:numId="10" w16cid:durableId="166266324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ng zijia">
    <w15:presenceInfo w15:providerId="Windows Live" w15:userId="fffffcd544593e05"/>
  </w15:person>
  <w15:person w15:author="Qianqian Song">
    <w15:presenceInfo w15:providerId="AD" w15:userId="S::qsong@wakehealth.edu::a8a795eb-e9d3-42ff-beef-4fafb1610e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1"/>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f0rtfskvt02yezrxjx90d4f52xet9pdf2w&quot;&gt;My EndNote Library&lt;record-ids&gt;&lt;item&gt;6&lt;/item&gt;&lt;item&gt;7&lt;/item&gt;&lt;item&gt;8&lt;/item&gt;&lt;item&gt;9&lt;/item&gt;&lt;item&gt;11&lt;/item&gt;&lt;item&gt;12&lt;/item&gt;&lt;item&gt;13&lt;/item&gt;&lt;item&gt;14&lt;/item&gt;&lt;item&gt;16&lt;/item&gt;&lt;item&gt;20&lt;/item&gt;&lt;item&gt;21&lt;/item&gt;&lt;item&gt;27&lt;/item&gt;&lt;item&gt;29&lt;/item&gt;&lt;item&gt;31&lt;/item&gt;&lt;item&gt;32&lt;/item&gt;&lt;item&gt;33&lt;/item&gt;&lt;item&gt;34&lt;/item&gt;&lt;item&gt;35&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4&lt;/item&gt;&lt;item&gt;75&lt;/item&gt;&lt;item&gt;76&lt;/item&gt;&lt;item&gt;77&lt;/item&gt;&lt;item&gt;78&lt;/item&gt;&lt;item&gt;79&lt;/item&gt;&lt;item&gt;80&lt;/item&gt;&lt;item&gt;81&lt;/item&gt;&lt;item&gt;82&lt;/item&gt;&lt;item&gt;83&lt;/item&gt;&lt;/record-ids&gt;&lt;/item&gt;&lt;/Libraries&gt;"/>
  </w:docVars>
  <w:rsids>
    <w:rsidRoot w:val="00650ABB"/>
    <w:rsid w:val="00001A39"/>
    <w:rsid w:val="0000366F"/>
    <w:rsid w:val="00011EC8"/>
    <w:rsid w:val="000128FB"/>
    <w:rsid w:val="00022ECC"/>
    <w:rsid w:val="00024E34"/>
    <w:rsid w:val="00026E9B"/>
    <w:rsid w:val="00031D47"/>
    <w:rsid w:val="000357C6"/>
    <w:rsid w:val="00050A46"/>
    <w:rsid w:val="00051955"/>
    <w:rsid w:val="00053AB4"/>
    <w:rsid w:val="00054F87"/>
    <w:rsid w:val="00055648"/>
    <w:rsid w:val="000575FD"/>
    <w:rsid w:val="00061C09"/>
    <w:rsid w:val="000637CD"/>
    <w:rsid w:val="000660AD"/>
    <w:rsid w:val="00067C89"/>
    <w:rsid w:val="00072A9C"/>
    <w:rsid w:val="000740E7"/>
    <w:rsid w:val="000752F3"/>
    <w:rsid w:val="00084F80"/>
    <w:rsid w:val="00092241"/>
    <w:rsid w:val="0009273A"/>
    <w:rsid w:val="00094F8C"/>
    <w:rsid w:val="000957B2"/>
    <w:rsid w:val="00097A87"/>
    <w:rsid w:val="00097CC1"/>
    <w:rsid w:val="000B0D34"/>
    <w:rsid w:val="000B174E"/>
    <w:rsid w:val="000B3647"/>
    <w:rsid w:val="000C25BE"/>
    <w:rsid w:val="000C65E9"/>
    <w:rsid w:val="000D0617"/>
    <w:rsid w:val="000D7796"/>
    <w:rsid w:val="000E480C"/>
    <w:rsid w:val="000E6784"/>
    <w:rsid w:val="000E71E1"/>
    <w:rsid w:val="000F15F0"/>
    <w:rsid w:val="0010073F"/>
    <w:rsid w:val="00105F4C"/>
    <w:rsid w:val="001139DC"/>
    <w:rsid w:val="00121D18"/>
    <w:rsid w:val="001237D8"/>
    <w:rsid w:val="001265B9"/>
    <w:rsid w:val="00141A98"/>
    <w:rsid w:val="00144A07"/>
    <w:rsid w:val="00162906"/>
    <w:rsid w:val="00167043"/>
    <w:rsid w:val="00172255"/>
    <w:rsid w:val="001730ED"/>
    <w:rsid w:val="00177DA6"/>
    <w:rsid w:val="00185F53"/>
    <w:rsid w:val="00187AD5"/>
    <w:rsid w:val="00193D4B"/>
    <w:rsid w:val="00194232"/>
    <w:rsid w:val="00195C7D"/>
    <w:rsid w:val="00196C4C"/>
    <w:rsid w:val="001A645C"/>
    <w:rsid w:val="001B28E2"/>
    <w:rsid w:val="001B32D3"/>
    <w:rsid w:val="001B547B"/>
    <w:rsid w:val="001C3FCD"/>
    <w:rsid w:val="001C7736"/>
    <w:rsid w:val="001C7EDA"/>
    <w:rsid w:val="001D356E"/>
    <w:rsid w:val="001D383D"/>
    <w:rsid w:val="001D63A4"/>
    <w:rsid w:val="001D776E"/>
    <w:rsid w:val="001D77D4"/>
    <w:rsid w:val="001E1AFA"/>
    <w:rsid w:val="001E2143"/>
    <w:rsid w:val="001E2A8F"/>
    <w:rsid w:val="001F2E2C"/>
    <w:rsid w:val="001F5985"/>
    <w:rsid w:val="001F5C6D"/>
    <w:rsid w:val="001F6A71"/>
    <w:rsid w:val="0020388C"/>
    <w:rsid w:val="00204A82"/>
    <w:rsid w:val="00213154"/>
    <w:rsid w:val="00233B95"/>
    <w:rsid w:val="0023737D"/>
    <w:rsid w:val="00240B06"/>
    <w:rsid w:val="00243AC1"/>
    <w:rsid w:val="00262854"/>
    <w:rsid w:val="00264AD4"/>
    <w:rsid w:val="0026599E"/>
    <w:rsid w:val="002702F8"/>
    <w:rsid w:val="00271C5B"/>
    <w:rsid w:val="00274150"/>
    <w:rsid w:val="002758CF"/>
    <w:rsid w:val="00275BE4"/>
    <w:rsid w:val="00280314"/>
    <w:rsid w:val="002810EC"/>
    <w:rsid w:val="0028156B"/>
    <w:rsid w:val="00282624"/>
    <w:rsid w:val="00285627"/>
    <w:rsid w:val="00286D37"/>
    <w:rsid w:val="00296474"/>
    <w:rsid w:val="00296FE0"/>
    <w:rsid w:val="002A5598"/>
    <w:rsid w:val="002B76CB"/>
    <w:rsid w:val="002C1B79"/>
    <w:rsid w:val="002C1DA6"/>
    <w:rsid w:val="002D02F9"/>
    <w:rsid w:val="002D2A77"/>
    <w:rsid w:val="002D2F07"/>
    <w:rsid w:val="002D4298"/>
    <w:rsid w:val="002D5478"/>
    <w:rsid w:val="002D5903"/>
    <w:rsid w:val="002E1EEC"/>
    <w:rsid w:val="002E38BB"/>
    <w:rsid w:val="002F49C9"/>
    <w:rsid w:val="00300E2A"/>
    <w:rsid w:val="00303180"/>
    <w:rsid w:val="003103C7"/>
    <w:rsid w:val="00312428"/>
    <w:rsid w:val="003150E3"/>
    <w:rsid w:val="00316503"/>
    <w:rsid w:val="00317754"/>
    <w:rsid w:val="00317DCA"/>
    <w:rsid w:val="003279DE"/>
    <w:rsid w:val="0033081B"/>
    <w:rsid w:val="00336BFF"/>
    <w:rsid w:val="003419A3"/>
    <w:rsid w:val="00345A3E"/>
    <w:rsid w:val="00345E2D"/>
    <w:rsid w:val="00347924"/>
    <w:rsid w:val="003509AD"/>
    <w:rsid w:val="00357137"/>
    <w:rsid w:val="003632BB"/>
    <w:rsid w:val="00363914"/>
    <w:rsid w:val="003730FC"/>
    <w:rsid w:val="00374C6D"/>
    <w:rsid w:val="003807BF"/>
    <w:rsid w:val="003808A4"/>
    <w:rsid w:val="00383D8F"/>
    <w:rsid w:val="00385402"/>
    <w:rsid w:val="00391207"/>
    <w:rsid w:val="00394542"/>
    <w:rsid w:val="003B3199"/>
    <w:rsid w:val="003C6EE5"/>
    <w:rsid w:val="003D03F6"/>
    <w:rsid w:val="003D1EA0"/>
    <w:rsid w:val="003D3777"/>
    <w:rsid w:val="003E03A9"/>
    <w:rsid w:val="003E0F82"/>
    <w:rsid w:val="003E4D07"/>
    <w:rsid w:val="003E5699"/>
    <w:rsid w:val="003F2800"/>
    <w:rsid w:val="003F3CB8"/>
    <w:rsid w:val="003F53CE"/>
    <w:rsid w:val="003F5ECB"/>
    <w:rsid w:val="003F5FF8"/>
    <w:rsid w:val="0040225A"/>
    <w:rsid w:val="00403F61"/>
    <w:rsid w:val="0040477C"/>
    <w:rsid w:val="00411E4F"/>
    <w:rsid w:val="00411F10"/>
    <w:rsid w:val="00411F4A"/>
    <w:rsid w:val="0041604C"/>
    <w:rsid w:val="00422507"/>
    <w:rsid w:val="00422593"/>
    <w:rsid w:val="0042311F"/>
    <w:rsid w:val="004430BB"/>
    <w:rsid w:val="004430EE"/>
    <w:rsid w:val="00446A3C"/>
    <w:rsid w:val="0044729F"/>
    <w:rsid w:val="00450196"/>
    <w:rsid w:val="004520D4"/>
    <w:rsid w:val="0045392B"/>
    <w:rsid w:val="004625DC"/>
    <w:rsid w:val="00484D3C"/>
    <w:rsid w:val="00486DB9"/>
    <w:rsid w:val="004A1CDA"/>
    <w:rsid w:val="004A65D5"/>
    <w:rsid w:val="004A7EC5"/>
    <w:rsid w:val="004B58C8"/>
    <w:rsid w:val="004C2BC5"/>
    <w:rsid w:val="004C44DC"/>
    <w:rsid w:val="004C547B"/>
    <w:rsid w:val="004C7F0E"/>
    <w:rsid w:val="004E6AA7"/>
    <w:rsid w:val="00503CC6"/>
    <w:rsid w:val="005103ED"/>
    <w:rsid w:val="00510677"/>
    <w:rsid w:val="00511D9A"/>
    <w:rsid w:val="00515F9F"/>
    <w:rsid w:val="00517789"/>
    <w:rsid w:val="00531AA0"/>
    <w:rsid w:val="00544D40"/>
    <w:rsid w:val="00550471"/>
    <w:rsid w:val="005525F0"/>
    <w:rsid w:val="005542FE"/>
    <w:rsid w:val="00557517"/>
    <w:rsid w:val="00570ED5"/>
    <w:rsid w:val="00572ED5"/>
    <w:rsid w:val="00575338"/>
    <w:rsid w:val="005755DA"/>
    <w:rsid w:val="005813D0"/>
    <w:rsid w:val="00581A38"/>
    <w:rsid w:val="005950C8"/>
    <w:rsid w:val="005A6AD9"/>
    <w:rsid w:val="005B1E30"/>
    <w:rsid w:val="005C1161"/>
    <w:rsid w:val="005C1BB0"/>
    <w:rsid w:val="005C5D44"/>
    <w:rsid w:val="005D0542"/>
    <w:rsid w:val="005D1E30"/>
    <w:rsid w:val="005D49F4"/>
    <w:rsid w:val="005D5EA0"/>
    <w:rsid w:val="005E4D40"/>
    <w:rsid w:val="005E68B3"/>
    <w:rsid w:val="005E6A3A"/>
    <w:rsid w:val="005F0A1E"/>
    <w:rsid w:val="005F447C"/>
    <w:rsid w:val="005F6B12"/>
    <w:rsid w:val="005F6C78"/>
    <w:rsid w:val="00600C82"/>
    <w:rsid w:val="00600CCA"/>
    <w:rsid w:val="006047E7"/>
    <w:rsid w:val="00611AF2"/>
    <w:rsid w:val="00614616"/>
    <w:rsid w:val="006146C4"/>
    <w:rsid w:val="0061706C"/>
    <w:rsid w:val="00617AD3"/>
    <w:rsid w:val="00632DED"/>
    <w:rsid w:val="00645F40"/>
    <w:rsid w:val="00650ABB"/>
    <w:rsid w:val="006517D6"/>
    <w:rsid w:val="006521FE"/>
    <w:rsid w:val="00662056"/>
    <w:rsid w:val="00664F5F"/>
    <w:rsid w:val="006652D6"/>
    <w:rsid w:val="0066755C"/>
    <w:rsid w:val="006739D1"/>
    <w:rsid w:val="00682D7D"/>
    <w:rsid w:val="00686514"/>
    <w:rsid w:val="006A2940"/>
    <w:rsid w:val="006A2EF8"/>
    <w:rsid w:val="006A3163"/>
    <w:rsid w:val="006A566D"/>
    <w:rsid w:val="006A7AC8"/>
    <w:rsid w:val="006B3046"/>
    <w:rsid w:val="006B57DC"/>
    <w:rsid w:val="006C1449"/>
    <w:rsid w:val="006C2B3F"/>
    <w:rsid w:val="006C723D"/>
    <w:rsid w:val="006D00AB"/>
    <w:rsid w:val="006D4139"/>
    <w:rsid w:val="006E1659"/>
    <w:rsid w:val="006E1F8D"/>
    <w:rsid w:val="006E2548"/>
    <w:rsid w:val="006E4328"/>
    <w:rsid w:val="006E6E10"/>
    <w:rsid w:val="006F134B"/>
    <w:rsid w:val="006F54FC"/>
    <w:rsid w:val="006F5943"/>
    <w:rsid w:val="007072E7"/>
    <w:rsid w:val="00712F31"/>
    <w:rsid w:val="00717369"/>
    <w:rsid w:val="0072324C"/>
    <w:rsid w:val="0073472A"/>
    <w:rsid w:val="007502A9"/>
    <w:rsid w:val="0075045D"/>
    <w:rsid w:val="0075418D"/>
    <w:rsid w:val="00754CE1"/>
    <w:rsid w:val="00757F4D"/>
    <w:rsid w:val="00764DD9"/>
    <w:rsid w:val="007660AB"/>
    <w:rsid w:val="00766966"/>
    <w:rsid w:val="00771752"/>
    <w:rsid w:val="00773FED"/>
    <w:rsid w:val="00774812"/>
    <w:rsid w:val="007816F3"/>
    <w:rsid w:val="00790225"/>
    <w:rsid w:val="007975F8"/>
    <w:rsid w:val="007A6586"/>
    <w:rsid w:val="007A7EAA"/>
    <w:rsid w:val="007B41EB"/>
    <w:rsid w:val="007B6768"/>
    <w:rsid w:val="007C1A4F"/>
    <w:rsid w:val="007C506E"/>
    <w:rsid w:val="007D0E86"/>
    <w:rsid w:val="007D5E9B"/>
    <w:rsid w:val="007D6DA0"/>
    <w:rsid w:val="007E2A5B"/>
    <w:rsid w:val="007F286D"/>
    <w:rsid w:val="007F295F"/>
    <w:rsid w:val="007F6010"/>
    <w:rsid w:val="007F6CD2"/>
    <w:rsid w:val="00800149"/>
    <w:rsid w:val="00801E61"/>
    <w:rsid w:val="00804E26"/>
    <w:rsid w:val="00805D63"/>
    <w:rsid w:val="008105C5"/>
    <w:rsid w:val="00813C93"/>
    <w:rsid w:val="008154F8"/>
    <w:rsid w:val="008178E7"/>
    <w:rsid w:val="00832347"/>
    <w:rsid w:val="00843E3E"/>
    <w:rsid w:val="00851638"/>
    <w:rsid w:val="00854067"/>
    <w:rsid w:val="0086133A"/>
    <w:rsid w:val="00863830"/>
    <w:rsid w:val="00866C04"/>
    <w:rsid w:val="00876996"/>
    <w:rsid w:val="00881566"/>
    <w:rsid w:val="008828B8"/>
    <w:rsid w:val="00884960"/>
    <w:rsid w:val="00890588"/>
    <w:rsid w:val="00891509"/>
    <w:rsid w:val="008A28D6"/>
    <w:rsid w:val="008A368A"/>
    <w:rsid w:val="008A6140"/>
    <w:rsid w:val="008C012F"/>
    <w:rsid w:val="008C63A5"/>
    <w:rsid w:val="008D0258"/>
    <w:rsid w:val="008D207F"/>
    <w:rsid w:val="008D3A3A"/>
    <w:rsid w:val="008D7C6D"/>
    <w:rsid w:val="008E185E"/>
    <w:rsid w:val="008E31F4"/>
    <w:rsid w:val="008E552A"/>
    <w:rsid w:val="008E74F6"/>
    <w:rsid w:val="00904332"/>
    <w:rsid w:val="009075F0"/>
    <w:rsid w:val="00913E68"/>
    <w:rsid w:val="00916B48"/>
    <w:rsid w:val="00920573"/>
    <w:rsid w:val="009205C5"/>
    <w:rsid w:val="00925146"/>
    <w:rsid w:val="00932DDA"/>
    <w:rsid w:val="00941A0C"/>
    <w:rsid w:val="00941A17"/>
    <w:rsid w:val="00945D1F"/>
    <w:rsid w:val="009470BF"/>
    <w:rsid w:val="00952286"/>
    <w:rsid w:val="009534B7"/>
    <w:rsid w:val="00957D89"/>
    <w:rsid w:val="00961266"/>
    <w:rsid w:val="009612B7"/>
    <w:rsid w:val="00965FD6"/>
    <w:rsid w:val="0097224D"/>
    <w:rsid w:val="0097399E"/>
    <w:rsid w:val="00973D59"/>
    <w:rsid w:val="00980CE5"/>
    <w:rsid w:val="00985BAF"/>
    <w:rsid w:val="009874FC"/>
    <w:rsid w:val="00987B58"/>
    <w:rsid w:val="00992EB8"/>
    <w:rsid w:val="0099671E"/>
    <w:rsid w:val="00996DA8"/>
    <w:rsid w:val="00997553"/>
    <w:rsid w:val="009A0FB1"/>
    <w:rsid w:val="009A5459"/>
    <w:rsid w:val="009B1668"/>
    <w:rsid w:val="009B3D2E"/>
    <w:rsid w:val="009C1CF4"/>
    <w:rsid w:val="009D1C6D"/>
    <w:rsid w:val="009D40EC"/>
    <w:rsid w:val="00A0252D"/>
    <w:rsid w:val="00A0694A"/>
    <w:rsid w:val="00A06A34"/>
    <w:rsid w:val="00A10E90"/>
    <w:rsid w:val="00A12F65"/>
    <w:rsid w:val="00A154F1"/>
    <w:rsid w:val="00A23590"/>
    <w:rsid w:val="00A23827"/>
    <w:rsid w:val="00A26C8E"/>
    <w:rsid w:val="00A42632"/>
    <w:rsid w:val="00A45255"/>
    <w:rsid w:val="00A5069E"/>
    <w:rsid w:val="00A55147"/>
    <w:rsid w:val="00A55AA8"/>
    <w:rsid w:val="00A57010"/>
    <w:rsid w:val="00A57E63"/>
    <w:rsid w:val="00A6298D"/>
    <w:rsid w:val="00A67758"/>
    <w:rsid w:val="00A7036F"/>
    <w:rsid w:val="00A76276"/>
    <w:rsid w:val="00A878DA"/>
    <w:rsid w:val="00A903B7"/>
    <w:rsid w:val="00A93A8D"/>
    <w:rsid w:val="00A95DD1"/>
    <w:rsid w:val="00A96044"/>
    <w:rsid w:val="00AA0E8C"/>
    <w:rsid w:val="00AA26B1"/>
    <w:rsid w:val="00AA67DA"/>
    <w:rsid w:val="00AB1AE8"/>
    <w:rsid w:val="00AB390F"/>
    <w:rsid w:val="00AC0B8D"/>
    <w:rsid w:val="00AC0EA9"/>
    <w:rsid w:val="00AC18BC"/>
    <w:rsid w:val="00AC6938"/>
    <w:rsid w:val="00AC78F8"/>
    <w:rsid w:val="00AC7C4D"/>
    <w:rsid w:val="00AD12F6"/>
    <w:rsid w:val="00AD2144"/>
    <w:rsid w:val="00AD2153"/>
    <w:rsid w:val="00AD4007"/>
    <w:rsid w:val="00AD5F51"/>
    <w:rsid w:val="00AD690E"/>
    <w:rsid w:val="00AE4227"/>
    <w:rsid w:val="00AE5FC6"/>
    <w:rsid w:val="00AE77B2"/>
    <w:rsid w:val="00AF1323"/>
    <w:rsid w:val="00AF1765"/>
    <w:rsid w:val="00AF4D38"/>
    <w:rsid w:val="00AF5999"/>
    <w:rsid w:val="00AF6B99"/>
    <w:rsid w:val="00B015CD"/>
    <w:rsid w:val="00B2225D"/>
    <w:rsid w:val="00B306AE"/>
    <w:rsid w:val="00B32EE9"/>
    <w:rsid w:val="00B41DEB"/>
    <w:rsid w:val="00B44DDC"/>
    <w:rsid w:val="00B45F6B"/>
    <w:rsid w:val="00B461F3"/>
    <w:rsid w:val="00B473C6"/>
    <w:rsid w:val="00B61456"/>
    <w:rsid w:val="00B61EA2"/>
    <w:rsid w:val="00B70495"/>
    <w:rsid w:val="00B76786"/>
    <w:rsid w:val="00B812EF"/>
    <w:rsid w:val="00B81EB8"/>
    <w:rsid w:val="00B83C10"/>
    <w:rsid w:val="00B84A1E"/>
    <w:rsid w:val="00B864BA"/>
    <w:rsid w:val="00B87C1A"/>
    <w:rsid w:val="00B91BF1"/>
    <w:rsid w:val="00B91DD2"/>
    <w:rsid w:val="00BA1011"/>
    <w:rsid w:val="00BA3273"/>
    <w:rsid w:val="00BA64AD"/>
    <w:rsid w:val="00BA73A8"/>
    <w:rsid w:val="00BB359C"/>
    <w:rsid w:val="00BB6BCA"/>
    <w:rsid w:val="00BC1AFD"/>
    <w:rsid w:val="00BD2015"/>
    <w:rsid w:val="00BD201E"/>
    <w:rsid w:val="00BD5756"/>
    <w:rsid w:val="00BD6520"/>
    <w:rsid w:val="00BD7BB4"/>
    <w:rsid w:val="00BE2A5C"/>
    <w:rsid w:val="00BE5C4B"/>
    <w:rsid w:val="00BE60FA"/>
    <w:rsid w:val="00BE660F"/>
    <w:rsid w:val="00BE7EF6"/>
    <w:rsid w:val="00BF0185"/>
    <w:rsid w:val="00BF0630"/>
    <w:rsid w:val="00BF1B62"/>
    <w:rsid w:val="00BF1F53"/>
    <w:rsid w:val="00C066BC"/>
    <w:rsid w:val="00C07973"/>
    <w:rsid w:val="00C1021D"/>
    <w:rsid w:val="00C112EB"/>
    <w:rsid w:val="00C121A8"/>
    <w:rsid w:val="00C17B3B"/>
    <w:rsid w:val="00C20538"/>
    <w:rsid w:val="00C2184E"/>
    <w:rsid w:val="00C222AF"/>
    <w:rsid w:val="00C27916"/>
    <w:rsid w:val="00C27B73"/>
    <w:rsid w:val="00C34924"/>
    <w:rsid w:val="00C34C48"/>
    <w:rsid w:val="00C369D3"/>
    <w:rsid w:val="00C50CEB"/>
    <w:rsid w:val="00C53300"/>
    <w:rsid w:val="00C5441E"/>
    <w:rsid w:val="00C55C8C"/>
    <w:rsid w:val="00C57512"/>
    <w:rsid w:val="00C72043"/>
    <w:rsid w:val="00C73281"/>
    <w:rsid w:val="00C815F4"/>
    <w:rsid w:val="00C820B0"/>
    <w:rsid w:val="00C87E6D"/>
    <w:rsid w:val="00C90502"/>
    <w:rsid w:val="00C97A21"/>
    <w:rsid w:val="00CA3EEE"/>
    <w:rsid w:val="00CA43D8"/>
    <w:rsid w:val="00CA7294"/>
    <w:rsid w:val="00CB394A"/>
    <w:rsid w:val="00CB5083"/>
    <w:rsid w:val="00CB7283"/>
    <w:rsid w:val="00CC32E4"/>
    <w:rsid w:val="00CC4C8E"/>
    <w:rsid w:val="00CC6948"/>
    <w:rsid w:val="00CD0F5A"/>
    <w:rsid w:val="00CD4E5C"/>
    <w:rsid w:val="00CE5777"/>
    <w:rsid w:val="00CE7302"/>
    <w:rsid w:val="00CF4E84"/>
    <w:rsid w:val="00CF6C38"/>
    <w:rsid w:val="00D00982"/>
    <w:rsid w:val="00D00AE0"/>
    <w:rsid w:val="00D21A89"/>
    <w:rsid w:val="00D2498E"/>
    <w:rsid w:val="00D253F3"/>
    <w:rsid w:val="00D258F9"/>
    <w:rsid w:val="00D25AB2"/>
    <w:rsid w:val="00D3252A"/>
    <w:rsid w:val="00D35681"/>
    <w:rsid w:val="00D37F97"/>
    <w:rsid w:val="00D422EB"/>
    <w:rsid w:val="00D43E1F"/>
    <w:rsid w:val="00D52E42"/>
    <w:rsid w:val="00D53B89"/>
    <w:rsid w:val="00D56DFA"/>
    <w:rsid w:val="00D631C6"/>
    <w:rsid w:val="00D661C5"/>
    <w:rsid w:val="00D662D5"/>
    <w:rsid w:val="00D73F5C"/>
    <w:rsid w:val="00D75C99"/>
    <w:rsid w:val="00D803EE"/>
    <w:rsid w:val="00D877BF"/>
    <w:rsid w:val="00D93F72"/>
    <w:rsid w:val="00D94274"/>
    <w:rsid w:val="00DA2883"/>
    <w:rsid w:val="00DA3FD5"/>
    <w:rsid w:val="00DA5F6F"/>
    <w:rsid w:val="00DA6961"/>
    <w:rsid w:val="00DB2F18"/>
    <w:rsid w:val="00DB312F"/>
    <w:rsid w:val="00DB4601"/>
    <w:rsid w:val="00DC0578"/>
    <w:rsid w:val="00DC5F6A"/>
    <w:rsid w:val="00DD4E0D"/>
    <w:rsid w:val="00DE4460"/>
    <w:rsid w:val="00DE5E9A"/>
    <w:rsid w:val="00DE6930"/>
    <w:rsid w:val="00DF349B"/>
    <w:rsid w:val="00DF6BF2"/>
    <w:rsid w:val="00E04C51"/>
    <w:rsid w:val="00E05145"/>
    <w:rsid w:val="00E05D0D"/>
    <w:rsid w:val="00E05F97"/>
    <w:rsid w:val="00E20A52"/>
    <w:rsid w:val="00E2337E"/>
    <w:rsid w:val="00E249DD"/>
    <w:rsid w:val="00E258A1"/>
    <w:rsid w:val="00E26705"/>
    <w:rsid w:val="00E26F2B"/>
    <w:rsid w:val="00E3072A"/>
    <w:rsid w:val="00E35783"/>
    <w:rsid w:val="00E35C59"/>
    <w:rsid w:val="00E37343"/>
    <w:rsid w:val="00E477F5"/>
    <w:rsid w:val="00E52C2B"/>
    <w:rsid w:val="00E6144D"/>
    <w:rsid w:val="00E673AA"/>
    <w:rsid w:val="00E701C8"/>
    <w:rsid w:val="00E70923"/>
    <w:rsid w:val="00E71007"/>
    <w:rsid w:val="00E74721"/>
    <w:rsid w:val="00E76A18"/>
    <w:rsid w:val="00E76B11"/>
    <w:rsid w:val="00E8094F"/>
    <w:rsid w:val="00E8191E"/>
    <w:rsid w:val="00E82AED"/>
    <w:rsid w:val="00E83D42"/>
    <w:rsid w:val="00E91E49"/>
    <w:rsid w:val="00E94ADF"/>
    <w:rsid w:val="00E95EA0"/>
    <w:rsid w:val="00E975C4"/>
    <w:rsid w:val="00EA629A"/>
    <w:rsid w:val="00EB28B6"/>
    <w:rsid w:val="00EB38C6"/>
    <w:rsid w:val="00EC09CF"/>
    <w:rsid w:val="00EC5B04"/>
    <w:rsid w:val="00EC6512"/>
    <w:rsid w:val="00ED2835"/>
    <w:rsid w:val="00ED52A3"/>
    <w:rsid w:val="00EE1993"/>
    <w:rsid w:val="00EE33FA"/>
    <w:rsid w:val="00EE48EB"/>
    <w:rsid w:val="00EE693B"/>
    <w:rsid w:val="00EE7A8A"/>
    <w:rsid w:val="00EF3B8B"/>
    <w:rsid w:val="00EF56D7"/>
    <w:rsid w:val="00EF6A81"/>
    <w:rsid w:val="00F0180A"/>
    <w:rsid w:val="00F0257C"/>
    <w:rsid w:val="00F05F8E"/>
    <w:rsid w:val="00F10B4B"/>
    <w:rsid w:val="00F1495D"/>
    <w:rsid w:val="00F14FB3"/>
    <w:rsid w:val="00F21E7D"/>
    <w:rsid w:val="00F262F5"/>
    <w:rsid w:val="00F2795E"/>
    <w:rsid w:val="00F31DE2"/>
    <w:rsid w:val="00F34DD3"/>
    <w:rsid w:val="00F50A94"/>
    <w:rsid w:val="00F54791"/>
    <w:rsid w:val="00F55A69"/>
    <w:rsid w:val="00F57D68"/>
    <w:rsid w:val="00F60A86"/>
    <w:rsid w:val="00F7389A"/>
    <w:rsid w:val="00F86FBD"/>
    <w:rsid w:val="00F87389"/>
    <w:rsid w:val="00F91992"/>
    <w:rsid w:val="00F94D29"/>
    <w:rsid w:val="00FA1C44"/>
    <w:rsid w:val="00FA1E43"/>
    <w:rsid w:val="00FA3E2C"/>
    <w:rsid w:val="00FB4F6D"/>
    <w:rsid w:val="00FC0653"/>
    <w:rsid w:val="00FC67A5"/>
    <w:rsid w:val="00FC711B"/>
    <w:rsid w:val="00FD368D"/>
    <w:rsid w:val="00FE137D"/>
    <w:rsid w:val="00FE2E36"/>
    <w:rsid w:val="00FE2FCB"/>
    <w:rsid w:val="00FE37A7"/>
    <w:rsid w:val="00FE708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3FE630"/>
  <w15:docId w15:val="{28CC005E-76B8-AA45-865E-0292186A0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ind w:left="480" w:right="480"/>
    </w:p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customStyle="1" w:styleId="SectionNumber">
    <w:name w:val="Section Number"/>
    <w:basedOn w:val="ac"/>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EndNoteBibliographyTitle">
    <w:name w:val="EndNote Bibliography Title"/>
    <w:basedOn w:val="a"/>
    <w:link w:val="EndNoteBibliographyTitle0"/>
    <w:rsid w:val="00FE2E36"/>
    <w:pPr>
      <w:spacing w:after="0"/>
      <w:jc w:val="center"/>
    </w:pPr>
    <w:rPr>
      <w:rFonts w:ascii="Cambria" w:hAnsi="Cambria"/>
    </w:rPr>
  </w:style>
  <w:style w:type="character" w:customStyle="1" w:styleId="a4">
    <w:name w:val="正文文本 字符"/>
    <w:basedOn w:val="a1"/>
    <w:link w:val="a0"/>
    <w:rsid w:val="00FE2E36"/>
  </w:style>
  <w:style w:type="character" w:customStyle="1" w:styleId="EndNoteBibliographyTitle0">
    <w:name w:val="EndNote Bibliography Title 字符"/>
    <w:basedOn w:val="a4"/>
    <w:link w:val="EndNoteBibliographyTitle"/>
    <w:rsid w:val="00FE2E36"/>
    <w:rPr>
      <w:rFonts w:ascii="Cambria" w:hAnsi="Cambria"/>
    </w:rPr>
  </w:style>
  <w:style w:type="paragraph" w:customStyle="1" w:styleId="EndNoteBibliography">
    <w:name w:val="EndNote Bibliography"/>
    <w:basedOn w:val="a"/>
    <w:link w:val="EndNoteBibliography0"/>
    <w:rsid w:val="00FE2E36"/>
    <w:rPr>
      <w:rFonts w:ascii="Cambria" w:hAnsi="Cambria"/>
    </w:rPr>
  </w:style>
  <w:style w:type="character" w:customStyle="1" w:styleId="EndNoteBibliography0">
    <w:name w:val="EndNote Bibliography 字符"/>
    <w:basedOn w:val="a4"/>
    <w:link w:val="EndNoteBibliography"/>
    <w:rsid w:val="00FE2E36"/>
    <w:rPr>
      <w:rFonts w:ascii="Cambria" w:hAnsi="Cambria"/>
    </w:rPr>
  </w:style>
  <w:style w:type="paragraph" w:styleId="af">
    <w:name w:val="List Paragraph"/>
    <w:basedOn w:val="a"/>
    <w:rsid w:val="00FE2E36"/>
    <w:pPr>
      <w:ind w:firstLineChars="200" w:firstLine="420"/>
    </w:pPr>
  </w:style>
  <w:style w:type="paragraph" w:styleId="af0">
    <w:name w:val="header"/>
    <w:basedOn w:val="a"/>
    <w:link w:val="af1"/>
    <w:unhideWhenUsed/>
    <w:rsid w:val="0075418D"/>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1"/>
    <w:link w:val="af0"/>
    <w:rsid w:val="0075418D"/>
    <w:rPr>
      <w:sz w:val="18"/>
      <w:szCs w:val="18"/>
    </w:rPr>
  </w:style>
  <w:style w:type="paragraph" w:styleId="af2">
    <w:name w:val="footer"/>
    <w:basedOn w:val="a"/>
    <w:link w:val="af3"/>
    <w:unhideWhenUsed/>
    <w:rsid w:val="0075418D"/>
    <w:pPr>
      <w:tabs>
        <w:tab w:val="center" w:pos="4153"/>
        <w:tab w:val="right" w:pos="8306"/>
      </w:tabs>
      <w:snapToGrid w:val="0"/>
    </w:pPr>
    <w:rPr>
      <w:sz w:val="18"/>
      <w:szCs w:val="18"/>
    </w:rPr>
  </w:style>
  <w:style w:type="character" w:customStyle="1" w:styleId="af3">
    <w:name w:val="页脚 字符"/>
    <w:basedOn w:val="a1"/>
    <w:link w:val="af2"/>
    <w:rsid w:val="0075418D"/>
    <w:rPr>
      <w:sz w:val="18"/>
      <w:szCs w:val="18"/>
    </w:rPr>
  </w:style>
  <w:style w:type="character" w:styleId="af4">
    <w:name w:val="Unresolved Mention"/>
    <w:basedOn w:val="a1"/>
    <w:uiPriority w:val="99"/>
    <w:semiHidden/>
    <w:unhideWhenUsed/>
    <w:rsid w:val="00E26705"/>
    <w:rPr>
      <w:color w:val="605E5C"/>
      <w:shd w:val="clear" w:color="auto" w:fill="E1DFDD"/>
    </w:rPr>
  </w:style>
  <w:style w:type="character" w:styleId="af5">
    <w:name w:val="annotation reference"/>
    <w:basedOn w:val="a1"/>
    <w:semiHidden/>
    <w:unhideWhenUsed/>
    <w:rsid w:val="003F53CE"/>
    <w:rPr>
      <w:sz w:val="16"/>
      <w:szCs w:val="16"/>
    </w:rPr>
  </w:style>
  <w:style w:type="paragraph" w:styleId="af6">
    <w:name w:val="annotation text"/>
    <w:basedOn w:val="a"/>
    <w:link w:val="af7"/>
    <w:semiHidden/>
    <w:unhideWhenUsed/>
    <w:rsid w:val="003F53CE"/>
    <w:rPr>
      <w:sz w:val="20"/>
      <w:szCs w:val="20"/>
    </w:rPr>
  </w:style>
  <w:style w:type="character" w:customStyle="1" w:styleId="af7">
    <w:name w:val="批注文字 字符"/>
    <w:basedOn w:val="a1"/>
    <w:link w:val="af6"/>
    <w:semiHidden/>
    <w:rsid w:val="003F53CE"/>
    <w:rPr>
      <w:sz w:val="20"/>
      <w:szCs w:val="20"/>
    </w:rPr>
  </w:style>
  <w:style w:type="paragraph" w:styleId="af8">
    <w:name w:val="annotation subject"/>
    <w:basedOn w:val="af6"/>
    <w:next w:val="af6"/>
    <w:link w:val="af9"/>
    <w:semiHidden/>
    <w:unhideWhenUsed/>
    <w:rsid w:val="003F53CE"/>
    <w:rPr>
      <w:b/>
      <w:bCs/>
    </w:rPr>
  </w:style>
  <w:style w:type="character" w:customStyle="1" w:styleId="af9">
    <w:name w:val="批注主题 字符"/>
    <w:basedOn w:val="af7"/>
    <w:link w:val="af8"/>
    <w:semiHidden/>
    <w:rsid w:val="003F53CE"/>
    <w:rPr>
      <w:b/>
      <w:bCs/>
      <w:sz w:val="20"/>
      <w:szCs w:val="20"/>
    </w:rPr>
  </w:style>
  <w:style w:type="character" w:styleId="afa">
    <w:name w:val="Placeholder Text"/>
    <w:basedOn w:val="a1"/>
    <w:semiHidden/>
    <w:rsid w:val="00ED52A3"/>
    <w:rPr>
      <w:color w:val="808080"/>
    </w:rPr>
  </w:style>
  <w:style w:type="paragraph" w:styleId="afb">
    <w:name w:val="Revision"/>
    <w:hidden/>
    <w:semiHidden/>
    <w:rsid w:val="00B32EE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7496">
      <w:bodyDiv w:val="1"/>
      <w:marLeft w:val="0"/>
      <w:marRight w:val="0"/>
      <w:marTop w:val="0"/>
      <w:marBottom w:val="0"/>
      <w:divBdr>
        <w:top w:val="none" w:sz="0" w:space="0" w:color="auto"/>
        <w:left w:val="none" w:sz="0" w:space="0" w:color="auto"/>
        <w:bottom w:val="none" w:sz="0" w:space="0" w:color="auto"/>
        <w:right w:val="none" w:sz="0" w:space="0" w:color="auto"/>
      </w:divBdr>
    </w:div>
    <w:div w:id="137647101">
      <w:bodyDiv w:val="1"/>
      <w:marLeft w:val="0"/>
      <w:marRight w:val="0"/>
      <w:marTop w:val="0"/>
      <w:marBottom w:val="0"/>
      <w:divBdr>
        <w:top w:val="none" w:sz="0" w:space="0" w:color="auto"/>
        <w:left w:val="none" w:sz="0" w:space="0" w:color="auto"/>
        <w:bottom w:val="none" w:sz="0" w:space="0" w:color="auto"/>
        <w:right w:val="none" w:sz="0" w:space="0" w:color="auto"/>
      </w:divBdr>
    </w:div>
    <w:div w:id="245502442">
      <w:bodyDiv w:val="1"/>
      <w:marLeft w:val="0"/>
      <w:marRight w:val="0"/>
      <w:marTop w:val="0"/>
      <w:marBottom w:val="0"/>
      <w:divBdr>
        <w:top w:val="none" w:sz="0" w:space="0" w:color="auto"/>
        <w:left w:val="none" w:sz="0" w:space="0" w:color="auto"/>
        <w:bottom w:val="none" w:sz="0" w:space="0" w:color="auto"/>
        <w:right w:val="none" w:sz="0" w:space="0" w:color="auto"/>
      </w:divBdr>
    </w:div>
    <w:div w:id="282853937">
      <w:bodyDiv w:val="1"/>
      <w:marLeft w:val="0"/>
      <w:marRight w:val="0"/>
      <w:marTop w:val="0"/>
      <w:marBottom w:val="0"/>
      <w:divBdr>
        <w:top w:val="none" w:sz="0" w:space="0" w:color="auto"/>
        <w:left w:val="none" w:sz="0" w:space="0" w:color="auto"/>
        <w:bottom w:val="none" w:sz="0" w:space="0" w:color="auto"/>
        <w:right w:val="none" w:sz="0" w:space="0" w:color="auto"/>
      </w:divBdr>
    </w:div>
    <w:div w:id="634264064">
      <w:bodyDiv w:val="1"/>
      <w:marLeft w:val="0"/>
      <w:marRight w:val="0"/>
      <w:marTop w:val="0"/>
      <w:marBottom w:val="0"/>
      <w:divBdr>
        <w:top w:val="none" w:sz="0" w:space="0" w:color="auto"/>
        <w:left w:val="none" w:sz="0" w:space="0" w:color="auto"/>
        <w:bottom w:val="none" w:sz="0" w:space="0" w:color="auto"/>
        <w:right w:val="none" w:sz="0" w:space="0" w:color="auto"/>
      </w:divBdr>
    </w:div>
    <w:div w:id="655258802">
      <w:bodyDiv w:val="1"/>
      <w:marLeft w:val="0"/>
      <w:marRight w:val="0"/>
      <w:marTop w:val="0"/>
      <w:marBottom w:val="0"/>
      <w:divBdr>
        <w:top w:val="none" w:sz="0" w:space="0" w:color="auto"/>
        <w:left w:val="none" w:sz="0" w:space="0" w:color="auto"/>
        <w:bottom w:val="none" w:sz="0" w:space="0" w:color="auto"/>
        <w:right w:val="none" w:sz="0" w:space="0" w:color="auto"/>
      </w:divBdr>
    </w:div>
    <w:div w:id="684402794">
      <w:bodyDiv w:val="1"/>
      <w:marLeft w:val="0"/>
      <w:marRight w:val="0"/>
      <w:marTop w:val="0"/>
      <w:marBottom w:val="0"/>
      <w:divBdr>
        <w:top w:val="none" w:sz="0" w:space="0" w:color="auto"/>
        <w:left w:val="none" w:sz="0" w:space="0" w:color="auto"/>
        <w:bottom w:val="none" w:sz="0" w:space="0" w:color="auto"/>
        <w:right w:val="none" w:sz="0" w:space="0" w:color="auto"/>
      </w:divBdr>
    </w:div>
    <w:div w:id="864369673">
      <w:bodyDiv w:val="1"/>
      <w:marLeft w:val="0"/>
      <w:marRight w:val="0"/>
      <w:marTop w:val="0"/>
      <w:marBottom w:val="0"/>
      <w:divBdr>
        <w:top w:val="none" w:sz="0" w:space="0" w:color="auto"/>
        <w:left w:val="none" w:sz="0" w:space="0" w:color="auto"/>
        <w:bottom w:val="none" w:sz="0" w:space="0" w:color="auto"/>
        <w:right w:val="none" w:sz="0" w:space="0" w:color="auto"/>
      </w:divBdr>
    </w:div>
    <w:div w:id="1180848499">
      <w:bodyDiv w:val="1"/>
      <w:marLeft w:val="0"/>
      <w:marRight w:val="0"/>
      <w:marTop w:val="0"/>
      <w:marBottom w:val="0"/>
      <w:divBdr>
        <w:top w:val="none" w:sz="0" w:space="0" w:color="auto"/>
        <w:left w:val="none" w:sz="0" w:space="0" w:color="auto"/>
        <w:bottom w:val="none" w:sz="0" w:space="0" w:color="auto"/>
        <w:right w:val="none" w:sz="0" w:space="0" w:color="auto"/>
      </w:divBdr>
    </w:div>
    <w:div w:id="1236353592">
      <w:bodyDiv w:val="1"/>
      <w:marLeft w:val="0"/>
      <w:marRight w:val="0"/>
      <w:marTop w:val="0"/>
      <w:marBottom w:val="0"/>
      <w:divBdr>
        <w:top w:val="none" w:sz="0" w:space="0" w:color="auto"/>
        <w:left w:val="none" w:sz="0" w:space="0" w:color="auto"/>
        <w:bottom w:val="none" w:sz="0" w:space="0" w:color="auto"/>
        <w:right w:val="none" w:sz="0" w:space="0" w:color="auto"/>
      </w:divBdr>
    </w:div>
    <w:div w:id="1305543475">
      <w:bodyDiv w:val="1"/>
      <w:marLeft w:val="0"/>
      <w:marRight w:val="0"/>
      <w:marTop w:val="0"/>
      <w:marBottom w:val="0"/>
      <w:divBdr>
        <w:top w:val="none" w:sz="0" w:space="0" w:color="auto"/>
        <w:left w:val="none" w:sz="0" w:space="0" w:color="auto"/>
        <w:bottom w:val="none" w:sz="0" w:space="0" w:color="auto"/>
        <w:right w:val="none" w:sz="0" w:space="0" w:color="auto"/>
      </w:divBdr>
    </w:div>
    <w:div w:id="1316639626">
      <w:bodyDiv w:val="1"/>
      <w:marLeft w:val="0"/>
      <w:marRight w:val="0"/>
      <w:marTop w:val="0"/>
      <w:marBottom w:val="0"/>
      <w:divBdr>
        <w:top w:val="none" w:sz="0" w:space="0" w:color="auto"/>
        <w:left w:val="none" w:sz="0" w:space="0" w:color="auto"/>
        <w:bottom w:val="none" w:sz="0" w:space="0" w:color="auto"/>
        <w:right w:val="none" w:sz="0" w:space="0" w:color="auto"/>
      </w:divBdr>
    </w:div>
    <w:div w:id="1448936843">
      <w:bodyDiv w:val="1"/>
      <w:marLeft w:val="0"/>
      <w:marRight w:val="0"/>
      <w:marTop w:val="0"/>
      <w:marBottom w:val="0"/>
      <w:divBdr>
        <w:top w:val="none" w:sz="0" w:space="0" w:color="auto"/>
        <w:left w:val="none" w:sz="0" w:space="0" w:color="auto"/>
        <w:bottom w:val="none" w:sz="0" w:space="0" w:color="auto"/>
        <w:right w:val="none" w:sz="0" w:space="0" w:color="auto"/>
      </w:divBdr>
    </w:div>
    <w:div w:id="1486626940">
      <w:bodyDiv w:val="1"/>
      <w:marLeft w:val="0"/>
      <w:marRight w:val="0"/>
      <w:marTop w:val="0"/>
      <w:marBottom w:val="0"/>
      <w:divBdr>
        <w:top w:val="none" w:sz="0" w:space="0" w:color="auto"/>
        <w:left w:val="none" w:sz="0" w:space="0" w:color="auto"/>
        <w:bottom w:val="none" w:sz="0" w:space="0" w:color="auto"/>
        <w:right w:val="none" w:sz="0" w:space="0" w:color="auto"/>
      </w:divBdr>
    </w:div>
    <w:div w:id="1543253794">
      <w:bodyDiv w:val="1"/>
      <w:marLeft w:val="0"/>
      <w:marRight w:val="0"/>
      <w:marTop w:val="0"/>
      <w:marBottom w:val="0"/>
      <w:divBdr>
        <w:top w:val="none" w:sz="0" w:space="0" w:color="auto"/>
        <w:left w:val="none" w:sz="0" w:space="0" w:color="auto"/>
        <w:bottom w:val="none" w:sz="0" w:space="0" w:color="auto"/>
        <w:right w:val="none" w:sz="0" w:space="0" w:color="auto"/>
      </w:divBdr>
    </w:div>
    <w:div w:id="1649703333">
      <w:bodyDiv w:val="1"/>
      <w:marLeft w:val="0"/>
      <w:marRight w:val="0"/>
      <w:marTop w:val="0"/>
      <w:marBottom w:val="0"/>
      <w:divBdr>
        <w:top w:val="none" w:sz="0" w:space="0" w:color="auto"/>
        <w:left w:val="none" w:sz="0" w:space="0" w:color="auto"/>
        <w:bottom w:val="none" w:sz="0" w:space="0" w:color="auto"/>
        <w:right w:val="none" w:sz="0" w:space="0" w:color="auto"/>
      </w:divBdr>
    </w:div>
    <w:div w:id="1762335606">
      <w:bodyDiv w:val="1"/>
      <w:marLeft w:val="0"/>
      <w:marRight w:val="0"/>
      <w:marTop w:val="0"/>
      <w:marBottom w:val="0"/>
      <w:divBdr>
        <w:top w:val="none" w:sz="0" w:space="0" w:color="auto"/>
        <w:left w:val="none" w:sz="0" w:space="0" w:color="auto"/>
        <w:bottom w:val="none" w:sz="0" w:space="0" w:color="auto"/>
        <w:right w:val="none" w:sz="0" w:space="0" w:color="auto"/>
      </w:divBdr>
    </w:div>
    <w:div w:id="1876774916">
      <w:bodyDiv w:val="1"/>
      <w:marLeft w:val="0"/>
      <w:marRight w:val="0"/>
      <w:marTop w:val="0"/>
      <w:marBottom w:val="0"/>
      <w:divBdr>
        <w:top w:val="none" w:sz="0" w:space="0" w:color="auto"/>
        <w:left w:val="none" w:sz="0" w:space="0" w:color="auto"/>
        <w:bottom w:val="none" w:sz="0" w:space="0" w:color="auto"/>
        <w:right w:val="none" w:sz="0" w:space="0" w:color="auto"/>
      </w:divBdr>
    </w:div>
    <w:div w:id="19184374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microsoft.com/office/2018/08/relationships/commentsExtensible" Target="commentsExtensible.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https://lh4.googleusercontent.com/eLv7qsbF-tRomVd72E_bCUELVihLYhJ_ExyyXfGC96tO_m2z1NfkEVcYmZUQIf0EFDP1ZTpZRlRYWcWNx7aumr3Ya5SlZ0SqUTQnk-FKT7CeZwCRuz5oyuNh85VGN5jVpdxsUOIEElhjpKUeQy8hSO0" TargetMode="External"/><Relationship Id="rId7" Type="http://schemas.openxmlformats.org/officeDocument/2006/relationships/endnotes" Target="endnotes.xml"/><Relationship Id="rId12" Type="http://schemas.openxmlformats.org/officeDocument/2006/relationships/image" Target="media/image4.png"/><Relationship Id="rId17" Type="http://schemas.microsoft.com/office/2016/09/relationships/commentsIds" Target="commentsIds.xml"/><Relationship Id="rId25" Type="http://schemas.openxmlformats.org/officeDocument/2006/relationships/fontTable" Target="fontTable.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s://lh5.googleusercontent.com/1axL9Nqqw9OQcVm4fj9w3x5QUNmkSVJ-6XTGw8zGGfq7Aid-26G7zFfXKY0vrnTYJAsU1lmkQL3OWOEiw8BmpYTaDSqyHCdCHtdY2NyCuAHPzLdI9RpNCq38j46lOYcsAXudCWQnc2SSEpMCITAxOus" TargetMode="External"/><Relationship Id="rId24" Type="http://schemas.openxmlformats.org/officeDocument/2006/relationships/image" Target="https://lh4.googleusercontent.com/fNKrk9WLgupozUfYZ0JoLUR3EdrJY3kgvMWigUSfen5dfHD1g1YShTUWHXvxSnrx0Ah53CIriUDE3kJ5AXnFrXdzlS1ceuxM9lMYqet2DyT3i6L8nywOnl9WM4lXMpSRFOJ7JaVlYvyNVb8wyl_PBsg" TargetMode="Externa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9.png"/><Relationship Id="rId10" Type="http://schemas.openxmlformats.org/officeDocument/2006/relationships/image" Target="media/image3.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lh4.googleusercontent.com/JII0DDi_WemPZj3k51LCE9X5lR-pgVYii5ynlKAaTdlAlj4_mTnf_BVLArC-l7rxMQQdZB0XbJXw-rSdzbg-hI92zxE1NAjiKjYVRmQMheyOVIe6-S30swf5R_6epxOXvzYDayIDt2HovT_dKYL7Yb8" TargetMode="External"/><Relationship Id="rId22" Type="http://schemas.openxmlformats.org/officeDocument/2006/relationships/image" Target="media/image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1E4D7-7EB0-A748-BE62-CB14DD4D5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19</Pages>
  <Words>11618</Words>
  <Characters>66228</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tang zijia</cp:lastModifiedBy>
  <cp:revision>817</cp:revision>
  <dcterms:created xsi:type="dcterms:W3CDTF">2023-08-10T17:20:00Z</dcterms:created>
  <dcterms:modified xsi:type="dcterms:W3CDTF">2023-08-20T06:25:00Z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2023-08-14T04:53:05Z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2d28e59a-c6ef-4f28-bfdc-f782fed8a04f</vt:lpwstr>
  </property>
  <property fmtid="{D5CDD505-2E9C-101B-9397-08002B2CF9AE}" pid="8" name="MSIP_Label_4044bd30-2ed7-4c9d-9d12-46200872a97b_ContentBits">
    <vt:lpwstr>0</vt:lpwstr>
  </property>
</Properties>
</file>